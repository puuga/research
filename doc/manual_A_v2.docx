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="TH Sarabun New" w:hAnsi="TH Sarabun New" w:cs="TH Sarabun New"/>
          <w:sz w:val="36"/>
          <w:szCs w:val="36"/>
        </w:rPr>
        <w:id w:val="-1534497164"/>
        <w:docPartObj>
          <w:docPartGallery w:val="Cover Pages"/>
          <w:docPartUnique/>
        </w:docPartObj>
      </w:sdtPr>
      <w:sdtEndPr>
        <w:rPr>
          <w:cs/>
          <w:lang w:bidi="th-TH"/>
        </w:rPr>
      </w:sdtEndPr>
      <w:sdtContent>
        <w:p w14:paraId="25265D1C" w14:textId="77777777" w:rsidR="007F2C3B" w:rsidRPr="00F219EF" w:rsidRDefault="007F2C3B" w:rsidP="00F219EF">
          <w:pPr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F219EF">
            <w:rPr>
              <w:rFonts w:ascii="TH Sarabun New" w:hAnsi="TH Sarabun New" w:cs="TH Sarabun New"/>
              <w:noProof/>
              <w:sz w:val="36"/>
              <w:szCs w:val="36"/>
              <w:lang w:bidi="th-TH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7E9B7A27" wp14:editId="2DAA1864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2031840571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09E3E490" w14:textId="77777777" w:rsidR="004C3A09" w:rsidRDefault="004C3A09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="Tahoma" w:eastAsia="Tahoma" w:hAnsi="Tahoma" w:cs="Tahom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cs/>
                                          <w:lang w:bidi="th-TH"/>
                                        </w:rPr>
                                        <w:t>คณะวิทยาศาสตร์</w:t>
                                      </w:r>
                                    </w:p>
                                  </w:sdtContent>
                                </w:sdt>
                                <w:p w14:paraId="06C419C5" w14:textId="77777777" w:rsidR="004C3A09" w:rsidRDefault="00B44755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-80615334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4C3A09">
                                        <w:rPr>
                                          <w:rFonts w:cs="Tahoma"/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  <w:cs/>
                                          <w:lang w:bidi="th-TH"/>
                                        </w:rPr>
                                        <w:t>มหาวิทยาลัยนเรศวร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E9B7A27" id="Group 454" o:spid="_x0000_s1026" alt="Title: Author and company name with crop mark graphic" style="position:absolute;left:0;text-align:left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">
                    <v:group id="Group 455" o:spid="_x0000_s1027" style="position:absolute;left:20383;width:26335;height:33741" coordsize="26289,33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rV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wVeSwO+ZcATk4gcAAP//AwBQSwECLQAUAAYACAAAACEA2+H2y+4AAACFAQAAEwAAAAAAAAAA&#10;AAAAAAAAAAAAW0NvbnRlbnRfVHlwZXNdLnhtbFBLAQItABQABgAIAAAAIQBa9CxbvwAAABUBAAAL&#10;AAAAAAAAAAAAAAAAAB8BAABfcmVscy8ucmVsc1BLAQItABQABgAIAAAAIQAlbrVdxQAAANwAAAAP&#10;AAAAAAAAAAAAAAAAAAcCAABkcnMvZG93bnJldi54bWxQSwUGAAAAAAMAAwC3AAAA+QIAAAAA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2031840571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09E3E490" w14:textId="77777777" w:rsidR="004C3A09" w:rsidRDefault="004C3A09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ahoma" w:eastAsia="Tahoma" w:hAnsi="Tahoma" w:cs="Tahom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cs/>
                                    <w:lang w:bidi="th-TH"/>
                                  </w:rPr>
                                  <w:t>คณะวิทยาศาสตร์</w:t>
                                </w:r>
                              </w:p>
                            </w:sdtContent>
                          </w:sdt>
                          <w:p w14:paraId="06C419C5" w14:textId="77777777" w:rsidR="004C3A09" w:rsidRDefault="00CA6A74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-80615334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4C3A09">
                                  <w:rPr>
                                    <w:rFonts w:cs="Tahoma"/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  <w:cs/>
                                    <w:lang w:bidi="th-TH"/>
                                  </w:rPr>
                                  <w:t>มหาวิทยาลัยนเรศวร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219EF">
            <w:rPr>
              <w:rFonts w:ascii="TH Sarabun New" w:hAnsi="TH Sarabun New" w:cs="TH Sarabun New"/>
              <w:noProof/>
              <w:sz w:val="36"/>
              <w:szCs w:val="36"/>
              <w:lang w:bidi="th-TH"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71766F4B" wp14:editId="67988E93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00356247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7A9B556D" w14:textId="194CAAB0" w:rsidR="004C3A09" w:rsidRDefault="0052030A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del w:id="0" w:author="Siwawes Wongcharoen" w:date="2015-10-15T21:32:00Z">
                                        <w:r w:rsidDel="0052030A">
                                          <w:rPr>
                                            <w:rFonts w:asciiTheme="majorHAnsi" w:hAnsiTheme="majorHAnsi" w:cs="Tahoma"/>
                                            <w:color w:val="44546A" w:themeColor="text2"/>
                                            <w:spacing w:val="10"/>
                                            <w:sz w:val="36"/>
                                            <w:szCs w:val="36"/>
                                            <w:cs/>
                                            <w:lang w:bidi="th-TH"/>
                                          </w:rPr>
                                          <w:delText>คู่มือการใช้งาน</w:delText>
                                        </w:r>
                                      </w:del>
                                      <w:ins w:id="1" w:author="Siwawes Wongcharoen" w:date="2015-10-15T21:32:00Z">
                                        <w:r>
                                          <w:rPr>
                                            <w:rFonts w:asciiTheme="majorHAnsi" w:hAnsiTheme="majorHAnsi" w:cs="Tahoma"/>
                                            <w:color w:val="44546A" w:themeColor="text2"/>
                                            <w:spacing w:val="10"/>
                                            <w:sz w:val="36"/>
                                            <w:szCs w:val="36"/>
                                            <w:cs/>
                                            <w:lang w:bidi="th-TH"/>
                                          </w:rPr>
                                          <w:t>คู่มือการใช้งาน</w:t>
                                        </w:r>
                                      </w:ins>
                                      <w:ins w:id="2" w:author="Siwawes Wongcharoen" w:date="2015-10-15T21:34:00Z">
                                        <w:r>
                                          <w:rPr>
                                            <w:rFonts w:asciiTheme="majorHAnsi" w:hAnsiTheme="majorHAnsi" w:cs="Tahoma" w:hint="cs"/>
                                            <w:color w:val="44546A" w:themeColor="text2"/>
                                            <w:spacing w:val="10"/>
                                            <w:sz w:val="36"/>
                                            <w:szCs w:val="36"/>
                                            <w:cs/>
                                            <w:lang w:bidi="th-TH"/>
                                          </w:rPr>
                                          <w:t>ระบบ</w:t>
                                        </w:r>
                                      </w:ins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176264150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34292112" w14:textId="42EFFF9F" w:rsidR="004C3A09" w:rsidRDefault="0052030A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del w:id="3" w:author="Siwawes Wongcharoen" w:date="2015-10-15T21:34:00Z">
                                        <w:r w:rsidDel="0052030A">
                                          <w:rPr>
                                            <w:rFonts w:asciiTheme="majorHAnsi" w:hAnsiTheme="majorHAnsi" w:cs="Tahoma"/>
                                            <w:caps/>
                                            <w:color w:val="44546A" w:themeColor="text2"/>
                                            <w:sz w:val="96"/>
                                            <w:szCs w:val="96"/>
                                            <w:cs/>
                                            <w:lang w:bidi="th-TH"/>
                                          </w:rPr>
                                          <w:delText>ระบบฐานข้อมูลวิจัย</w:delText>
                                        </w:r>
                                      </w:del>
                                      <w:ins w:id="4" w:author="Siwawes Wongcharoen" w:date="2015-10-15T21:34:00Z">
                                        <w:r>
                                          <w:rPr>
                                            <w:rFonts w:asciiTheme="majorHAnsi" w:hAnsiTheme="majorHAnsi" w:cs="Tahoma"/>
                                            <w:caps/>
                                            <w:color w:val="44546A" w:themeColor="text2"/>
                                            <w:sz w:val="96"/>
                                            <w:szCs w:val="96"/>
                                            <w:lang w:bidi="th-TH"/>
                                          </w:rPr>
                                          <w:t xml:space="preserve">Research </w:t>
                                        </w:r>
                                      </w:ins>
                                      <w:ins w:id="5" w:author="Siwawes Wongcharoen" w:date="2015-10-15T21:35:00Z">
                                        <w:r>
                                          <w:rPr>
                                            <w:rFonts w:asciiTheme="majorHAnsi" w:hAnsiTheme="majorHAnsi" w:cs="Tahoma"/>
                                            <w:caps/>
                                            <w:color w:val="44546A" w:themeColor="text2"/>
                                            <w:sz w:val="96"/>
                                            <w:szCs w:val="96"/>
                                            <w:lang w:bidi="th-TH"/>
                                          </w:rPr>
                                          <w:t>Data Base System</w:t>
                                        </w:r>
                                      </w:ins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1766F4B" id="Group 459" o:spid="_x0000_s1031" alt="Title: Title and subtitle with crop mark graphic" style="position:absolute;left:0;text-align:left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">
                    <v:group id="Group 460" o:spid="_x0000_s1032" style="position:absolute;width:26426;height:34015" coordsize="26426,34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x4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+eFMOAJy+QQAAP//AwBQSwECLQAUAAYACAAAACEA2+H2y+4AAACFAQAAEwAAAAAAAAAAAAAA&#10;AAAAAAAAW0NvbnRlbnRfVHlwZXNdLnhtbFBLAQItABQABgAIAAAAIQBa9CxbvwAAABUBAAALAAAA&#10;AAAAAAAAAAAAAB8BAABfcmVscy8ucmVsc1BLAQItABQABgAIAAAAIQD7ddx4wgAAANwAAAAPAAAA&#10;AAAAAAAAAAAAAAcCAABkcnMvZG93bnJldi54bWxQSwUGAAAAAAMAAwC3AAAA9gIAAAAA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00356247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7A9B556D" w14:textId="194CAAB0" w:rsidR="004C3A09" w:rsidRDefault="0052030A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del w:id="6" w:author="Siwawes Wongcharoen" w:date="2015-10-15T21:32:00Z">
                                  <w:r w:rsidDel="0052030A">
                                    <w:rPr>
                                      <w:rFonts w:asciiTheme="majorHAnsi" w:hAnsiTheme="majorHAnsi" w:cs="Tahoma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  <w:cs/>
                                      <w:lang w:bidi="th-TH"/>
                                    </w:rPr>
                                    <w:delText>คู่มือการใช้งาน</w:delText>
                                  </w:r>
                                </w:del>
                                <w:ins w:id="7" w:author="Siwawes Wongcharoen" w:date="2015-10-15T21:32:00Z">
                                  <w:r>
                                    <w:rPr>
                                      <w:rFonts w:asciiTheme="majorHAnsi" w:hAnsiTheme="majorHAnsi" w:cs="Tahoma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  <w:cs/>
                                      <w:lang w:bidi="th-TH"/>
                                    </w:rPr>
                                    <w:t>คู่มือการใช้งาน</w:t>
                                  </w:r>
                                </w:ins>
                                <w:ins w:id="8" w:author="Siwawes Wongcharoen" w:date="2015-10-15T21:34:00Z">
                                  <w:r>
                                    <w:rPr>
                                      <w:rFonts w:asciiTheme="majorHAnsi" w:hAnsiTheme="majorHAnsi" w:cs="Tahoma" w:hint="cs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  <w:cs/>
                                      <w:lang w:bidi="th-TH"/>
                                    </w:rPr>
                                    <w:t>ระบบ</w:t>
                                  </w:r>
                                </w:ins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176264150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34292112" w14:textId="42EFFF9F" w:rsidR="004C3A09" w:rsidRDefault="0052030A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del w:id="9" w:author="Siwawes Wongcharoen" w:date="2015-10-15T21:34:00Z">
                                  <w:r w:rsidDel="0052030A">
                                    <w:rPr>
                                      <w:rFonts w:asciiTheme="majorHAnsi" w:hAnsiTheme="majorHAnsi" w:cs="Tahoma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  <w:cs/>
                                      <w:lang w:bidi="th-TH"/>
                                    </w:rPr>
                                    <w:delText>ระบบฐานข้อมูลวิจัย</w:delText>
                                  </w:r>
                                </w:del>
                                <w:ins w:id="10" w:author="Siwawes Wongcharoen" w:date="2015-10-15T21:34:00Z">
                                  <w:r>
                                    <w:rPr>
                                      <w:rFonts w:asciiTheme="majorHAnsi" w:hAnsiTheme="majorHAnsi" w:cs="Tahoma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  <w:lang w:bidi="th-TH"/>
                                    </w:rPr>
                                    <w:t xml:space="preserve">Research </w:t>
                                  </w:r>
                                </w:ins>
                                <w:ins w:id="11" w:author="Siwawes Wongcharoen" w:date="2015-10-15T21:35:00Z">
                                  <w:r>
                                    <w:rPr>
                                      <w:rFonts w:asciiTheme="majorHAnsi" w:hAnsiTheme="majorHAnsi" w:cs="Tahoma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  <w:lang w:bidi="th-TH"/>
                                    </w:rPr>
                                    <w:t>Data Base System</w:t>
                                  </w:r>
                                </w:ins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219EF">
            <w:rPr>
              <w:rFonts w:ascii="TH Sarabun New" w:hAnsi="TH Sarabun New" w:cs="TH Sarabun New"/>
              <w:noProof/>
              <w:sz w:val="36"/>
              <w:szCs w:val="36"/>
              <w:lang w:bidi="th-TH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62A280D5" wp14:editId="0F3546A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 xmlns:mv="urn:schemas-microsoft-com:mac:vml" xmlns:mo="http://schemas.microsoft.com/office/mac/office/2008/main">
                <w:pict>
                  <v:rect w14:anchorId="6841F197" id="Rectangle_x0020_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4BCEB7A3" w14:textId="77777777" w:rsidR="007F2C3B" w:rsidRPr="00F219EF" w:rsidRDefault="007F2C3B" w:rsidP="00F219EF">
          <w:pPr>
            <w:jc w:val="thaiDistribute"/>
            <w:rPr>
              <w:rFonts w:ascii="TH Sarabun New" w:hAnsi="TH Sarabun New" w:cs="TH Sarabun New"/>
              <w:sz w:val="36"/>
              <w:szCs w:val="36"/>
              <w:cs/>
              <w:lang w:bidi="th-TH"/>
            </w:rPr>
          </w:pPr>
          <w:r w:rsidRPr="00F219EF">
            <w:rPr>
              <w:rFonts w:ascii="TH Sarabun New" w:hAnsi="TH Sarabun New" w:cs="TH Sarabun New"/>
              <w:sz w:val="36"/>
              <w:szCs w:val="36"/>
              <w:cs/>
              <w:lang w:bidi="th-TH"/>
            </w:rPr>
            <w:br w:type="page"/>
          </w:r>
        </w:p>
        <w:bookmarkStart w:id="12" w:name="_GoBack" w:displacedByCustomXml="next"/>
        <w:bookmarkEnd w:id="12" w:displacedByCustomXml="next"/>
      </w:sdtContent>
    </w:sdt>
    <w:p w14:paraId="04FF7F34" w14:textId="3AF62D01" w:rsidR="00650CE2" w:rsidRPr="00F219EF" w:rsidDel="00C4310A" w:rsidRDefault="00D36FC8" w:rsidP="00F219EF">
      <w:pPr>
        <w:jc w:val="thaiDistribute"/>
        <w:rPr>
          <w:del w:id="13" w:author="Siwawes Wongcharoen" w:date="2015-10-13T17:03:00Z"/>
          <w:rFonts w:ascii="TH Sarabun New" w:hAnsi="TH Sarabun New" w:cs="TH Sarabun New"/>
          <w:sz w:val="36"/>
          <w:szCs w:val="36"/>
          <w:cs/>
          <w:lang w:bidi="th-TH"/>
        </w:rPr>
      </w:pPr>
      <w:ins w:id="14" w:author="Siwawes Wongcharoen" w:date="2015-10-13T21:02:00Z">
        <w:r>
          <w:rPr>
            <w:rFonts w:ascii="TH Sarabun New" w:hAnsi="TH Sarabun New" w:cs="TH Sarabun New" w:hint="cs"/>
            <w:sz w:val="36"/>
            <w:szCs w:val="36"/>
            <w:cs/>
            <w:lang w:bidi="th-TH"/>
          </w:rPr>
          <w:lastRenderedPageBreak/>
          <w:t>สารบัญ</w:t>
        </w:r>
      </w:ins>
      <w:commentRangeStart w:id="15"/>
      <w:del w:id="16" w:author="Siwawes Wongcharoen" w:date="2015-10-13T17:03:00Z">
        <w:r w:rsidR="00650CE2" w:rsidRPr="00F219EF" w:rsidDel="00C4310A">
          <w:rPr>
            <w:rFonts w:ascii="TH Sarabun New" w:hAnsi="TH Sarabun New" w:cs="TH Sarabun New"/>
            <w:sz w:val="36"/>
            <w:szCs w:val="36"/>
            <w:cs/>
            <w:lang w:bidi="th-TH"/>
          </w:rPr>
          <w:delText>สารบัญ</w:delText>
        </w:r>
      </w:del>
      <w:commentRangeEnd w:id="15"/>
      <w:r w:rsidR="00B176D7" w:rsidRPr="00F219EF">
        <w:rPr>
          <w:rStyle w:val="CommentReference"/>
          <w:rFonts w:ascii="TH Sarabun New" w:hAnsi="TH Sarabun New" w:cs="TH Sarabun New"/>
          <w:sz w:val="36"/>
          <w:szCs w:val="36"/>
        </w:rPr>
        <w:commentReference w:id="15"/>
      </w:r>
    </w:p>
    <w:p w14:paraId="2C737355" w14:textId="29FA0975" w:rsidR="001F59D5" w:rsidRDefault="001F59D5" w:rsidP="00F219EF">
      <w:pPr>
        <w:jc w:val="thaiDistribute"/>
        <w:rPr>
          <w:ins w:id="17" w:author="Siwawes Wongcharoen" w:date="2015-10-13T21:02:00Z"/>
          <w:rFonts w:ascii="TH Sarabun New" w:hAnsi="TH Sarabun New" w:cs="TH Sarabun New"/>
          <w:sz w:val="28"/>
          <w:szCs w:val="28"/>
          <w:lang w:bidi="th-TH"/>
        </w:rPr>
      </w:pPr>
    </w:p>
    <w:p w14:paraId="7A2FCAE9" w14:textId="52B682E4" w:rsidR="00D36FC8" w:rsidRPr="00D36FC8" w:rsidRDefault="00D36FC8">
      <w:pPr>
        <w:pStyle w:val="TOC1"/>
        <w:tabs>
          <w:tab w:val="right" w:leader="dot" w:pos="9010"/>
        </w:tabs>
        <w:rPr>
          <w:ins w:id="18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19" w:author="Siwawes Wongcharoen" w:date="2015-10-13T21:02:00Z">
            <w:rPr>
              <w:ins w:id="20" w:author="Siwawes Wongcharoen" w:date="2015-10-13T21:02:00Z"/>
              <w:rFonts w:eastAsiaTheme="minorEastAsia"/>
              <w:b w:val="0"/>
              <w:noProof/>
              <w:sz w:val="22"/>
              <w:szCs w:val="28"/>
              <w:lang w:bidi="th-TH"/>
            </w:rPr>
          </w:rPrChange>
        </w:rPr>
      </w:pPr>
      <w:ins w:id="21" w:author="Siwawes Wongcharoen" w:date="2015-10-13T21:02:00Z">
        <w:r w:rsidRPr="00D36FC8">
          <w:rPr>
            <w:rFonts w:ascii="TH Sarabun New" w:hAnsi="TH Sarabun New" w:cs="TH Sarabun New"/>
            <w:sz w:val="32"/>
            <w:szCs w:val="32"/>
            <w:cs/>
            <w:lang w:bidi="th-TH"/>
            <w:rPrChange w:id="22" w:author="Siwawes Wongcharoen" w:date="2015-10-13T21:02:00Z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sz w:val="32"/>
            <w:szCs w:val="32"/>
            <w:cs/>
            <w:lang w:bidi="th-TH"/>
            <w:rPrChange w:id="23" w:author="Siwawes Wongcharoen" w:date="2015-10-13T21:02:00Z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sz w:val="32"/>
            <w:szCs w:val="32"/>
            <w:lang w:bidi="th-TH"/>
            <w:rPrChange w:id="24" w:author="Siwawes Wongcharoen" w:date="2015-10-13T21:02:00Z">
              <w:rPr>
                <w:rFonts w:ascii="TH Sarabun New" w:hAnsi="TH Sarabun New" w:cs="TH Sarabun New"/>
                <w:sz w:val="28"/>
                <w:szCs w:val="28"/>
                <w:lang w:bidi="th-TH"/>
              </w:rPr>
            </w:rPrChange>
          </w:rPr>
          <w:instrText xml:space="preserve">TOC \o </w:instrText>
        </w:r>
        <w:r w:rsidRPr="00D36FC8">
          <w:rPr>
            <w:rFonts w:ascii="TH Sarabun New" w:hAnsi="TH Sarabun New" w:cs="TH Sarabun New"/>
            <w:bCs/>
            <w:sz w:val="32"/>
            <w:szCs w:val="32"/>
            <w:cs/>
            <w:lang w:bidi="th-TH"/>
            <w:rPrChange w:id="25" w:author="Siwawes Wongcharoen" w:date="2015-10-13T21:02:00Z">
              <w:rPr>
                <w:rFonts w:ascii="TH Sarabun New" w:hAnsi="TH Sarabun New" w:cs="TH Sarabun New"/>
                <w:sz w:val="28"/>
                <w:szCs w:val="28"/>
                <w:lang w:bidi="th-TH"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sz w:val="32"/>
            <w:szCs w:val="32"/>
            <w:cs/>
            <w:lang w:bidi="th-TH"/>
            <w:rPrChange w:id="26" w:author="Siwawes Wongcharoen" w:date="2015-10-13T21:02:00Z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rPrChange>
          </w:rPr>
          <w:instrText xml:space="preserve">1-4" </w:instrText>
        </w:r>
        <w:r w:rsidRPr="00D36FC8">
          <w:rPr>
            <w:rFonts w:ascii="TH Sarabun New" w:hAnsi="TH Sarabun New" w:cs="TH Sarabun New"/>
            <w:sz w:val="32"/>
            <w:szCs w:val="32"/>
            <w:lang w:bidi="th-TH"/>
            <w:rPrChange w:id="27" w:author="Siwawes Wongcharoen" w:date="2015-10-13T21:02:00Z">
              <w:rPr>
                <w:rFonts w:ascii="TH Sarabun New" w:hAnsi="TH Sarabun New" w:cs="TH Sarabun New"/>
                <w:sz w:val="28"/>
                <w:szCs w:val="28"/>
                <w:lang w:bidi="th-TH"/>
              </w:rPr>
            </w:rPrChange>
          </w:rPr>
          <w:instrText>\h \z \u</w:instrText>
        </w:r>
        <w:r w:rsidRPr="00D36FC8">
          <w:rPr>
            <w:rFonts w:ascii="TH Sarabun New" w:hAnsi="TH Sarabun New" w:cs="TH Sarabun New"/>
            <w:sz w:val="32"/>
            <w:szCs w:val="32"/>
            <w:cs/>
            <w:lang w:bidi="th-TH"/>
            <w:rPrChange w:id="28" w:author="Siwawes Wongcharoen" w:date="2015-10-13T21:02:00Z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rPrChange>
          </w:rPr>
          <w:instrText xml:space="preserve"> </w:instrText>
        </w:r>
      </w:ins>
      <w:r w:rsidRPr="00D36FC8">
        <w:rPr>
          <w:rFonts w:ascii="TH Sarabun New" w:hAnsi="TH Sarabun New" w:cs="TH Sarabun New"/>
          <w:sz w:val="32"/>
          <w:szCs w:val="32"/>
          <w:cs/>
          <w:lang w:bidi="th-TH"/>
          <w:rPrChange w:id="29" w:author="Siwawes Wongcharoen" w:date="2015-10-13T21:02:00Z">
            <w:rPr>
              <w:rFonts w:ascii="TH Sarabun New" w:hAnsi="TH Sarabun New" w:cs="TH Sarabun New"/>
              <w:b w:val="0"/>
              <w:sz w:val="28"/>
              <w:szCs w:val="28"/>
              <w:cs/>
              <w:lang w:bidi="th-TH"/>
            </w:rPr>
          </w:rPrChange>
        </w:rPr>
        <w:fldChar w:fldCharType="separate"/>
      </w:r>
      <w:ins w:id="30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3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5" w:author="Siwawes Wongcharoen" w:date="2015-10-13T21:02:00Z">
              <w:rPr>
                <w:noProof/>
              </w:rPr>
            </w:rPrChange>
          </w:rPr>
          <w:instrText>_Toc432533478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6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9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คำจำกัดความ</w: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0" w:author="Siwawes Wongcharoen" w:date="2015-10-13T21:02:00Z">
              <w:rPr>
                <w:rStyle w:val="Hyperlink"/>
                <w:rFonts w:ascii="TH Sarabun New" w:hAnsi="TH Sarabun New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1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และสิทธิ์การใช้งานระบบ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2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4" w:author="Siwawes Wongcharoen" w:date="2015-10-13T21:02:00Z">
              <w:rPr>
                <w:noProof/>
                <w:webHidden/>
              </w:rPr>
            </w:rPrChange>
          </w:rPr>
          <w:instrText xml:space="preserve"> PAGEREF _Toc432533478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5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6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47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3</w:t>
        </w:r>
      </w:ins>
      <w:ins w:id="4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688571D" w14:textId="31ABFC2C" w:rsidR="00D36FC8" w:rsidRPr="00D36FC8" w:rsidRDefault="00D36FC8">
      <w:pPr>
        <w:pStyle w:val="TOC1"/>
        <w:tabs>
          <w:tab w:val="right" w:leader="dot" w:pos="9010"/>
        </w:tabs>
        <w:rPr>
          <w:ins w:id="51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52" w:author="Siwawes Wongcharoen" w:date="2015-10-13T21:02:00Z">
            <w:rPr>
              <w:ins w:id="53" w:author="Siwawes Wongcharoen" w:date="2015-10-13T21:02:00Z"/>
              <w:rFonts w:eastAsiaTheme="minorEastAsia"/>
              <w:b w:val="0"/>
              <w:noProof/>
              <w:sz w:val="22"/>
              <w:szCs w:val="28"/>
              <w:lang w:bidi="th-TH"/>
            </w:rPr>
          </w:rPrChange>
        </w:rPr>
      </w:pPr>
      <w:ins w:id="54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5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7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58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9" w:author="Siwawes Wongcharoen" w:date="2015-10-13T21:02:00Z">
              <w:rPr>
                <w:noProof/>
              </w:rPr>
            </w:rPrChange>
          </w:rPr>
          <w:instrText>_Toc432533479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0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3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ผู้ใช้ทั่วไป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4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6" w:author="Siwawes Wongcharoen" w:date="2015-10-13T21:02:00Z">
              <w:rPr>
                <w:noProof/>
                <w:webHidden/>
              </w:rPr>
            </w:rPrChange>
          </w:rPr>
          <w:instrText xml:space="preserve"> PAGEREF _Toc432533479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7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8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69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4</w:t>
        </w:r>
      </w:ins>
      <w:ins w:id="70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0782C0CA" w14:textId="4CC1CB3E" w:rsidR="00D36FC8" w:rsidRPr="00D36FC8" w:rsidRDefault="00D36FC8">
      <w:pPr>
        <w:pStyle w:val="TOC2"/>
        <w:tabs>
          <w:tab w:val="right" w:leader="dot" w:pos="9010"/>
        </w:tabs>
        <w:rPr>
          <w:ins w:id="73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74" w:author="Siwawes Wongcharoen" w:date="2015-10-13T21:02:00Z">
            <w:rPr>
              <w:ins w:id="75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76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9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80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81" w:author="Siwawes Wongcharoen" w:date="2015-10-13T21:02:00Z">
              <w:rPr>
                <w:noProof/>
              </w:rPr>
            </w:rPrChange>
          </w:rPr>
          <w:instrText>_Toc432533480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8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8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5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สืบค้นงานวิจัย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6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8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_Toc432533480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89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90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91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4</w:t>
        </w:r>
      </w:ins>
      <w:ins w:id="92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9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9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3E2AC346" w14:textId="0A201A75" w:rsidR="00D36FC8" w:rsidRPr="00D36FC8" w:rsidRDefault="00D36FC8">
      <w:pPr>
        <w:pStyle w:val="TOC3"/>
        <w:tabs>
          <w:tab w:val="right" w:leader="dot" w:pos="9010"/>
        </w:tabs>
        <w:rPr>
          <w:ins w:id="95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96" w:author="Siwawes Wongcharoen" w:date="2015-10-13T21:02:00Z">
            <w:rPr>
              <w:ins w:id="97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9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9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0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01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0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03" w:author="Siwawes Wongcharoen" w:date="2015-10-13T21:02:00Z">
              <w:rPr>
                <w:noProof/>
              </w:rPr>
            </w:rPrChange>
          </w:rPr>
          <w:instrText>_Toc432533481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0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0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0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107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Total Summary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08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0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10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_Toc432533481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11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12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113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5</w:t>
        </w:r>
      </w:ins>
      <w:ins w:id="114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1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1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09922F9F" w14:textId="7EB80374" w:rsidR="00D36FC8" w:rsidRPr="00D36FC8" w:rsidRDefault="00D36FC8">
      <w:pPr>
        <w:pStyle w:val="TOC3"/>
        <w:tabs>
          <w:tab w:val="right" w:leader="dot" w:pos="9010"/>
        </w:tabs>
        <w:rPr>
          <w:ins w:id="117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118" w:author="Siwawes Wongcharoen" w:date="2015-10-13T21:02:00Z">
            <w:rPr>
              <w:ins w:id="119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120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2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2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23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2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25" w:author="Siwawes Wongcharoen" w:date="2015-10-13T21:02:00Z">
              <w:rPr>
                <w:noProof/>
              </w:rPr>
            </w:rPrChange>
          </w:rPr>
          <w:instrText>_Toc432533482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26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2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2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129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Journal summary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30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3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32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_Toc432533482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33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34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135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6</w:t>
        </w:r>
      </w:ins>
      <w:ins w:id="136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3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3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48399C69" w14:textId="0F4F607A" w:rsidR="00D36FC8" w:rsidRPr="00D36FC8" w:rsidRDefault="00D36FC8">
      <w:pPr>
        <w:pStyle w:val="TOC3"/>
        <w:tabs>
          <w:tab w:val="right" w:leader="dot" w:pos="9010"/>
        </w:tabs>
        <w:rPr>
          <w:ins w:id="139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140" w:author="Siwawes Wongcharoen" w:date="2015-10-13T21:02:00Z">
            <w:rPr>
              <w:ins w:id="141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142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4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44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45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46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47" w:author="Siwawes Wongcharoen" w:date="2015-10-13T21:02:00Z">
              <w:rPr>
                <w:noProof/>
              </w:rPr>
            </w:rPrChange>
          </w:rPr>
          <w:instrText>_Toc432533483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48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49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5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151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Proceedings Summary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52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5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54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_Toc432533483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55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56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157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8</w:t>
        </w:r>
      </w:ins>
      <w:ins w:id="15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5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6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65324414" w14:textId="4C2086F5" w:rsidR="00D36FC8" w:rsidRPr="00D36FC8" w:rsidRDefault="00D36FC8">
      <w:pPr>
        <w:pStyle w:val="TOC3"/>
        <w:tabs>
          <w:tab w:val="right" w:leader="dot" w:pos="9010"/>
        </w:tabs>
        <w:rPr>
          <w:ins w:id="161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162" w:author="Siwawes Wongcharoen" w:date="2015-10-13T21:02:00Z">
            <w:rPr>
              <w:ins w:id="163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164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6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6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67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68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69" w:author="Siwawes Wongcharoen" w:date="2015-10-13T21:02:00Z">
              <w:rPr>
                <w:noProof/>
              </w:rPr>
            </w:rPrChange>
          </w:rPr>
          <w:instrText>_Toc432533484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70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7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7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173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All paper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74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7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76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_Toc432533484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77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78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179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8</w:t>
        </w:r>
      </w:ins>
      <w:ins w:id="180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8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8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546AAE99" w14:textId="1895C6B2" w:rsidR="00D36FC8" w:rsidRPr="00D36FC8" w:rsidRDefault="00D36FC8">
      <w:pPr>
        <w:pStyle w:val="TOC2"/>
        <w:tabs>
          <w:tab w:val="right" w:leader="dot" w:pos="9010"/>
        </w:tabs>
        <w:rPr>
          <w:ins w:id="183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184" w:author="Siwawes Wongcharoen" w:date="2015-10-13T21:02:00Z">
            <w:rPr>
              <w:ins w:id="185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186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8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18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89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190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91" w:author="Siwawes Wongcharoen" w:date="2015-10-13T21:02:00Z">
              <w:rPr>
                <w:noProof/>
              </w:rPr>
            </w:rPrChange>
          </w:rPr>
          <w:instrText>_Toc432533485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19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19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9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95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สืบค้นลำดับผลงานอาจารย์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96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9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98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_Toc432533485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99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00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201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</w:ins>
      <w:ins w:id="202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0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0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BB8FCAD" w14:textId="6FA51BDD" w:rsidR="00D36FC8" w:rsidRPr="00D36FC8" w:rsidRDefault="00D36FC8">
      <w:pPr>
        <w:pStyle w:val="TOC3"/>
        <w:tabs>
          <w:tab w:val="right" w:leader="dot" w:pos="9010"/>
        </w:tabs>
        <w:rPr>
          <w:ins w:id="205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206" w:author="Siwawes Wongcharoen" w:date="2015-10-13T21:02:00Z">
            <w:rPr>
              <w:ins w:id="207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20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0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1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11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1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13" w:author="Siwawes Wongcharoen" w:date="2015-10-13T21:02:00Z">
              <w:rPr>
                <w:noProof/>
              </w:rPr>
            </w:rPrChange>
          </w:rPr>
          <w:instrText>_Toc432533486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1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1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1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217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Summary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18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1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20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_Toc432533486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21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22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223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</w:ins>
      <w:ins w:id="224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2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2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22C22B34" w14:textId="02594F07" w:rsidR="00D36FC8" w:rsidRPr="00D36FC8" w:rsidRDefault="00D36FC8">
      <w:pPr>
        <w:pStyle w:val="TOC4"/>
        <w:tabs>
          <w:tab w:val="right" w:leader="dot" w:pos="9010"/>
        </w:tabs>
        <w:rPr>
          <w:ins w:id="227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228" w:author="Siwawes Wongcharoen" w:date="2015-10-13T21:02:00Z">
            <w:rPr>
              <w:ins w:id="229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230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3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3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33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3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35" w:author="Siwawes Wongcharoen" w:date="2015-10-13T21:02:00Z">
              <w:rPr>
                <w:noProof/>
              </w:rPr>
            </w:rPrChange>
          </w:rPr>
          <w:instrText>_Toc432533487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36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3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3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39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ภาควิชาเคมี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40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(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241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Chemistry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42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)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43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4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45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_Toc432533487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46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47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248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</w:ins>
      <w:ins w:id="24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5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5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0E001FC4" w14:textId="32A7F0DD" w:rsidR="00D36FC8" w:rsidRPr="00D36FC8" w:rsidRDefault="00D36FC8">
      <w:pPr>
        <w:pStyle w:val="TOC4"/>
        <w:tabs>
          <w:tab w:val="right" w:leader="dot" w:pos="9010"/>
        </w:tabs>
        <w:rPr>
          <w:ins w:id="252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253" w:author="Siwawes Wongcharoen" w:date="2015-10-13T21:02:00Z">
            <w:rPr>
              <w:ins w:id="254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25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5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5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58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5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60" w:author="Siwawes Wongcharoen" w:date="2015-10-13T21:02:00Z">
              <w:rPr>
                <w:noProof/>
              </w:rPr>
            </w:rPrChange>
          </w:rPr>
          <w:instrText>_Toc432533488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6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6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6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64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ภาควิชาฟิสิกส์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65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(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266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Physics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67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)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68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6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70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_Toc432533488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71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72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273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</w:ins>
      <w:ins w:id="274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7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7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35CF6CAF" w14:textId="1B5056F6" w:rsidR="00D36FC8" w:rsidRPr="00D36FC8" w:rsidRDefault="00D36FC8">
      <w:pPr>
        <w:pStyle w:val="TOC4"/>
        <w:tabs>
          <w:tab w:val="right" w:leader="dot" w:pos="9010"/>
        </w:tabs>
        <w:rPr>
          <w:ins w:id="277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278" w:author="Siwawes Wongcharoen" w:date="2015-10-13T21:02:00Z">
            <w:rPr>
              <w:ins w:id="279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280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8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8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83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8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85" w:author="Siwawes Wongcharoen" w:date="2015-10-13T21:02:00Z">
              <w:rPr>
                <w:noProof/>
              </w:rPr>
            </w:rPrChange>
          </w:rPr>
          <w:instrText>_Toc432533489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86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8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8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89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ภาควิชาชีววิทยา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90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(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291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Biology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92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)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93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9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95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_Toc432533489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96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97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298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</w:ins>
      <w:ins w:id="29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0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0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1893E2D" w14:textId="4484761B" w:rsidR="00D36FC8" w:rsidRPr="00D36FC8" w:rsidRDefault="00D36FC8">
      <w:pPr>
        <w:pStyle w:val="TOC4"/>
        <w:tabs>
          <w:tab w:val="right" w:leader="dot" w:pos="9010"/>
        </w:tabs>
        <w:rPr>
          <w:ins w:id="302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303" w:author="Siwawes Wongcharoen" w:date="2015-10-13T21:02:00Z">
            <w:rPr>
              <w:ins w:id="304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30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0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0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08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0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10" w:author="Siwawes Wongcharoen" w:date="2015-10-13T21:02:00Z">
              <w:rPr>
                <w:noProof/>
              </w:rPr>
            </w:rPrChange>
          </w:rPr>
          <w:instrText>_Toc432533490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1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1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1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14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ภาควิชาคณิตศาสตร์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15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(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316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Mathematics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17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)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18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1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20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_Toc432533490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21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22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323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13</w:t>
        </w:r>
      </w:ins>
      <w:ins w:id="324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2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2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392344ED" w14:textId="11829EB5" w:rsidR="00D36FC8" w:rsidRPr="00D36FC8" w:rsidRDefault="00D36FC8">
      <w:pPr>
        <w:pStyle w:val="TOC4"/>
        <w:tabs>
          <w:tab w:val="right" w:leader="dot" w:pos="9010"/>
        </w:tabs>
        <w:rPr>
          <w:ins w:id="327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328" w:author="Siwawes Wongcharoen" w:date="2015-10-13T21:02:00Z">
            <w:rPr>
              <w:ins w:id="329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330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3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3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33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3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35" w:author="Siwawes Wongcharoen" w:date="2015-10-13T21:02:00Z">
              <w:rPr>
                <w:noProof/>
              </w:rPr>
            </w:rPrChange>
          </w:rPr>
          <w:instrText>_Toc432533491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36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3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3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39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ภาควิชาวิทยาการคอมพิวเตอร์และเทคโนโลยีสารสนเทศ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40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(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341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Computer Science and Information Technology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42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)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43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4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45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_Toc432533491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46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47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348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14</w:t>
        </w:r>
      </w:ins>
      <w:ins w:id="34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5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5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9180640" w14:textId="72471BC6" w:rsidR="00D36FC8" w:rsidRPr="00D36FC8" w:rsidRDefault="00D36FC8">
      <w:pPr>
        <w:pStyle w:val="TOC2"/>
        <w:tabs>
          <w:tab w:val="right" w:leader="dot" w:pos="9010"/>
        </w:tabs>
        <w:rPr>
          <w:ins w:id="352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353" w:author="Siwawes Wongcharoen" w:date="2015-10-13T21:02:00Z">
            <w:rPr>
              <w:ins w:id="354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35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5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5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58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5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60" w:author="Siwawes Wongcharoen" w:date="2015-10-13T21:02:00Z">
              <w:rPr>
                <w:noProof/>
              </w:rPr>
            </w:rPrChange>
          </w:rPr>
          <w:instrText>_Toc432533492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6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6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6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64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สืบค้นข้อมูลสิทธิบัตร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tl/>
            <w:rPrChange w:id="365" w:author="Siwawes Wongcharoen" w:date="2015-10-13T21:02:00Z">
              <w:rPr>
                <w:rStyle w:val="Hyperlink"/>
                <w:rFonts w:ascii="TH Sarabun New" w:hAnsi="TH Sarabun New" w:cs="Times New Roman"/>
                <w:noProof/>
                <w:rtl/>
              </w:rPr>
            </w:rPrChange>
          </w:rPr>
          <w:t xml:space="preserve">,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66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อนุลิขสิทธิ์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367" w:author="Siwawes Wongcharoen" w:date="2015-10-13T21:02:00Z">
              <w:rPr>
                <w:rStyle w:val="Hyperlink"/>
                <w:rFonts w:ascii="TH Sarabun New" w:hAnsi="TH Sarabun New"/>
                <w:noProof/>
              </w:rPr>
            </w:rPrChange>
          </w:rPr>
          <w:t xml:space="preserve">,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68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ลิขสิทธิ์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69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7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71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_Toc432533492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72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73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374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</w:ins>
      <w:ins w:id="37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7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7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49B48A09" w14:textId="2D2E157B" w:rsidR="00D36FC8" w:rsidRPr="00D36FC8" w:rsidRDefault="00D36FC8">
      <w:pPr>
        <w:pStyle w:val="TOC3"/>
        <w:tabs>
          <w:tab w:val="right" w:leader="dot" w:pos="9010"/>
        </w:tabs>
        <w:rPr>
          <w:ins w:id="378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379" w:author="Siwawes Wongcharoen" w:date="2015-10-13T21:02:00Z">
            <w:rPr>
              <w:ins w:id="380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38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8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8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84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8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86" w:author="Siwawes Wongcharoen" w:date="2015-10-13T21:02:00Z">
              <w:rPr>
                <w:noProof/>
              </w:rPr>
            </w:rPrChange>
          </w:rPr>
          <w:instrText>_Toc432533493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8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8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8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390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Patent Summary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9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9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93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_Toc432533493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9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9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39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</w:ins>
      <w:ins w:id="39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9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9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2E204B5F" w14:textId="3F0C62D5" w:rsidR="00D36FC8" w:rsidRPr="00D36FC8" w:rsidRDefault="00D36FC8">
      <w:pPr>
        <w:pStyle w:val="TOC3"/>
        <w:tabs>
          <w:tab w:val="right" w:leader="dot" w:pos="9010"/>
        </w:tabs>
        <w:rPr>
          <w:ins w:id="400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401" w:author="Siwawes Wongcharoen" w:date="2015-10-13T21:02:00Z">
            <w:rPr>
              <w:ins w:id="402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40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0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0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0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40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08" w:author="Siwawes Wongcharoen" w:date="2015-10-13T21:02:00Z">
              <w:rPr>
                <w:noProof/>
              </w:rPr>
            </w:rPrChange>
          </w:rPr>
          <w:instrText>_Toc432533494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40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1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1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412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Patent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13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1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15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_Toc432533494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16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17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418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</w:ins>
      <w:ins w:id="41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2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2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27F835A8" w14:textId="6314143B" w:rsidR="00D36FC8" w:rsidRPr="00D36FC8" w:rsidRDefault="00D36FC8">
      <w:pPr>
        <w:pStyle w:val="TOC1"/>
        <w:tabs>
          <w:tab w:val="right" w:leader="dot" w:pos="9010"/>
        </w:tabs>
        <w:rPr>
          <w:ins w:id="422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423" w:author="Siwawes Wongcharoen" w:date="2015-10-13T21:02:00Z">
            <w:rPr>
              <w:ins w:id="424" w:author="Siwawes Wongcharoen" w:date="2015-10-13T21:02:00Z"/>
              <w:rFonts w:eastAsiaTheme="minorEastAsia"/>
              <w:b w:val="0"/>
              <w:noProof/>
              <w:sz w:val="22"/>
              <w:szCs w:val="28"/>
              <w:lang w:bidi="th-TH"/>
            </w:rPr>
          </w:rPrChange>
        </w:rPr>
      </w:pPr>
      <w:ins w:id="42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2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2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28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2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30" w:author="Siwawes Wongcharoen" w:date="2015-10-13T21:02:00Z">
              <w:rPr>
                <w:noProof/>
              </w:rPr>
            </w:rPrChange>
          </w:rPr>
          <w:instrText>_Toc432533495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3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3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3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34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เจ้าหน้าที่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35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3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37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_Toc432533495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38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39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440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</w:ins>
      <w:ins w:id="44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4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4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82F4612" w14:textId="33DA6F33" w:rsidR="00D36FC8" w:rsidRPr="00D36FC8" w:rsidRDefault="00D36FC8">
      <w:pPr>
        <w:pStyle w:val="TOC2"/>
        <w:tabs>
          <w:tab w:val="right" w:leader="dot" w:pos="9010"/>
        </w:tabs>
        <w:rPr>
          <w:ins w:id="444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445" w:author="Siwawes Wongcharoen" w:date="2015-10-13T21:02:00Z">
            <w:rPr>
              <w:ins w:id="446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44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4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49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50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5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52" w:author="Siwawes Wongcharoen" w:date="2015-10-13T21:02:00Z">
              <w:rPr>
                <w:noProof/>
              </w:rPr>
            </w:rPrChange>
          </w:rPr>
          <w:instrText>_Toc432533496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5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54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5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56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จัดการข้อมูลงานวิจัย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57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5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59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_Toc432533496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60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61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462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</w:ins>
      <w:ins w:id="46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6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6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48A00ACA" w14:textId="4350E763" w:rsidR="00D36FC8" w:rsidRPr="00D36FC8" w:rsidRDefault="00D36FC8">
      <w:pPr>
        <w:pStyle w:val="TOC3"/>
        <w:tabs>
          <w:tab w:val="right" w:leader="dot" w:pos="9010"/>
        </w:tabs>
        <w:rPr>
          <w:ins w:id="466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467" w:author="Siwawes Wongcharoen" w:date="2015-10-13T21:02:00Z">
            <w:rPr>
              <w:ins w:id="468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46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7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7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72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47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74" w:author="Siwawes Wongcharoen" w:date="2015-10-13T21:02:00Z">
              <w:rPr>
                <w:noProof/>
              </w:rPr>
            </w:rPrChange>
          </w:rPr>
          <w:instrText>_Toc432533497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47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7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7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78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การเพิ่มงานวิจัย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79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8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81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_Toc432533497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82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83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484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</w:ins>
      <w:ins w:id="48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8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8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3ECAB0BD" w14:textId="7E364327" w:rsidR="00D36FC8" w:rsidRPr="00D36FC8" w:rsidRDefault="00D36FC8">
      <w:pPr>
        <w:pStyle w:val="TOC4"/>
        <w:tabs>
          <w:tab w:val="right" w:leader="dot" w:pos="9010"/>
        </w:tabs>
        <w:rPr>
          <w:ins w:id="488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489" w:author="Siwawes Wongcharoen" w:date="2015-10-13T21:02:00Z">
            <w:rPr>
              <w:ins w:id="490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49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9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9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94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49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96" w:author="Siwawes Wongcharoen" w:date="2015-10-13T21:02:00Z">
              <w:rPr>
                <w:noProof/>
              </w:rPr>
            </w:rPrChange>
          </w:rPr>
          <w:instrText>_Toc432533498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49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9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9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00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ข้อควรระวัง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0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0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03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_Toc432533498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0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0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50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</w:ins>
      <w:ins w:id="50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0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0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00EB15D6" w14:textId="5F5AA09C" w:rsidR="00D36FC8" w:rsidRPr="00D36FC8" w:rsidRDefault="00D36FC8">
      <w:pPr>
        <w:pStyle w:val="TOC3"/>
        <w:tabs>
          <w:tab w:val="right" w:leader="dot" w:pos="9010"/>
        </w:tabs>
        <w:rPr>
          <w:ins w:id="510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511" w:author="Siwawes Wongcharoen" w:date="2015-10-13T21:02:00Z">
            <w:rPr>
              <w:ins w:id="512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51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1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1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1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1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18" w:author="Siwawes Wongcharoen" w:date="2015-10-13T21:02:00Z">
              <w:rPr>
                <w:noProof/>
              </w:rPr>
            </w:rPrChange>
          </w:rPr>
          <w:instrText>_Toc432533499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1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2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2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22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แก้ไขเอกสารงานวิจัย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23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2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25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_Toc432533499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26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27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528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</w:ins>
      <w:ins w:id="52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3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3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55B157AE" w14:textId="7EB4562F" w:rsidR="00D36FC8" w:rsidRPr="00D36FC8" w:rsidRDefault="00D36FC8">
      <w:pPr>
        <w:pStyle w:val="TOC3"/>
        <w:tabs>
          <w:tab w:val="right" w:leader="dot" w:pos="9010"/>
        </w:tabs>
        <w:rPr>
          <w:ins w:id="532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533" w:author="Siwawes Wongcharoen" w:date="2015-10-13T21:02:00Z">
            <w:rPr>
              <w:ins w:id="534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53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3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3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38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3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40" w:author="Siwawes Wongcharoen" w:date="2015-10-13T21:02:00Z">
              <w:rPr>
                <w:noProof/>
              </w:rPr>
            </w:rPrChange>
          </w:rPr>
          <w:instrText>_Toc432533500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4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4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4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44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ลบเอกสารงานวิจัย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45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4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47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_Toc432533500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48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49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550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22</w:t>
        </w:r>
      </w:ins>
      <w:ins w:id="55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5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5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0F7D9D1C" w14:textId="32620E33" w:rsidR="00D36FC8" w:rsidRPr="00D36FC8" w:rsidRDefault="00D36FC8">
      <w:pPr>
        <w:pStyle w:val="TOC2"/>
        <w:tabs>
          <w:tab w:val="right" w:leader="dot" w:pos="9010"/>
        </w:tabs>
        <w:rPr>
          <w:ins w:id="554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555" w:author="Siwawes Wongcharoen" w:date="2015-10-13T21:02:00Z">
            <w:rPr>
              <w:ins w:id="556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55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5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559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60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56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62" w:author="Siwawes Wongcharoen" w:date="2015-10-13T21:02:00Z">
              <w:rPr>
                <w:noProof/>
              </w:rPr>
            </w:rPrChange>
          </w:rPr>
          <w:instrText>_Toc432533501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56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564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6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66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จัดการข้อมูลสิทธิบัตร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tl/>
            <w:rPrChange w:id="567" w:author="Siwawes Wongcharoen" w:date="2015-10-13T21:02:00Z">
              <w:rPr>
                <w:rStyle w:val="Hyperlink"/>
                <w:rFonts w:ascii="TH Sarabun New" w:hAnsi="TH Sarabun New" w:cs="Times New Roman"/>
                <w:noProof/>
                <w:rtl/>
              </w:rPr>
            </w:rPrChange>
          </w:rPr>
          <w:t xml:space="preserve">,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68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อนุลิขสิทธิ์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569" w:author="Siwawes Wongcharoen" w:date="2015-10-13T21:02:00Z">
              <w:rPr>
                <w:rStyle w:val="Hyperlink"/>
                <w:rFonts w:ascii="TH Sarabun New" w:hAnsi="TH Sarabun New"/>
                <w:noProof/>
              </w:rPr>
            </w:rPrChange>
          </w:rPr>
          <w:t xml:space="preserve">,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70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ลิขสิทธิ์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7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7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73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_Toc432533501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7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7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57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23</w:t>
        </w:r>
      </w:ins>
      <w:ins w:id="57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7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7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6100F384" w14:textId="5EB0ED0E" w:rsidR="00D36FC8" w:rsidRPr="00D36FC8" w:rsidRDefault="00D36FC8">
      <w:pPr>
        <w:pStyle w:val="TOC3"/>
        <w:tabs>
          <w:tab w:val="right" w:leader="dot" w:pos="9010"/>
        </w:tabs>
        <w:rPr>
          <w:ins w:id="580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581" w:author="Siwawes Wongcharoen" w:date="2015-10-13T21:02:00Z">
            <w:rPr>
              <w:ins w:id="582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58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8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8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8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8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88" w:author="Siwawes Wongcharoen" w:date="2015-10-13T21:02:00Z">
              <w:rPr>
                <w:noProof/>
              </w:rPr>
            </w:rPrChange>
          </w:rPr>
          <w:instrText>_Toc432533502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8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9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9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92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เพิ่มสิทธิบัตร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93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94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อนุลิขสิทธิ์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95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96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และลิขสิทธิ์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97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9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99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_Toc432533502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00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01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602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24</w:t>
        </w:r>
      </w:ins>
      <w:ins w:id="60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0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0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C8AFF91" w14:textId="75DCED31" w:rsidR="00D36FC8" w:rsidRPr="00D36FC8" w:rsidRDefault="00D36FC8">
      <w:pPr>
        <w:pStyle w:val="TOC3"/>
        <w:tabs>
          <w:tab w:val="right" w:leader="dot" w:pos="9010"/>
        </w:tabs>
        <w:rPr>
          <w:ins w:id="606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607" w:author="Siwawes Wongcharoen" w:date="2015-10-13T21:02:00Z">
            <w:rPr>
              <w:ins w:id="608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60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1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1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12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1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14" w:author="Siwawes Wongcharoen" w:date="2015-10-13T21:02:00Z">
              <w:rPr>
                <w:noProof/>
              </w:rPr>
            </w:rPrChange>
          </w:rPr>
          <w:instrText>_Toc432533503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1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1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1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eastAsia="Tahoma" w:hAnsi="TH Sarabun New" w:cs="TH Sarabun New"/>
            <w:noProof/>
            <w:sz w:val="32"/>
            <w:szCs w:val="32"/>
            <w:cs/>
            <w:lang w:bidi="th-TH"/>
            <w:rPrChange w:id="618" w:author="Siwawes Wongcharoen" w:date="2015-10-13T21:02:00Z">
              <w:rPr>
                <w:rStyle w:val="Hyperlink"/>
                <w:rFonts w:eastAsia="Tahoma"/>
                <w:noProof/>
                <w:cs/>
                <w:lang w:bidi="th-TH"/>
              </w:rPr>
            </w:rPrChange>
          </w:rPr>
          <w:t>แก้ไข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19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สิทธิบัตร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20" w:author="Siwawes Wongcharoen" w:date="2015-10-13T21:02:00Z">
              <w:rPr>
                <w:rStyle w:val="Hyperlink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21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อนุลิขสิทธิ์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22" w:author="Siwawes Wongcharoen" w:date="2015-10-13T21:02:00Z">
              <w:rPr>
                <w:rStyle w:val="Hyperlink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23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และลิขสิทธิ์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24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2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26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_Toc432533503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27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28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629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25</w:t>
        </w:r>
      </w:ins>
      <w:ins w:id="630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3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3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B7B5E19" w14:textId="6F9C7D59" w:rsidR="00D36FC8" w:rsidRPr="00D36FC8" w:rsidRDefault="00D36FC8">
      <w:pPr>
        <w:pStyle w:val="TOC3"/>
        <w:tabs>
          <w:tab w:val="right" w:leader="dot" w:pos="9010"/>
        </w:tabs>
        <w:rPr>
          <w:ins w:id="633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634" w:author="Siwawes Wongcharoen" w:date="2015-10-13T21:02:00Z">
            <w:rPr>
              <w:ins w:id="635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636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3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3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39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40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41" w:author="Siwawes Wongcharoen" w:date="2015-10-13T21:02:00Z">
              <w:rPr>
                <w:noProof/>
              </w:rPr>
            </w:rPrChange>
          </w:rPr>
          <w:instrText>_Toc432533504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4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4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4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eastAsia="Tahoma" w:hAnsi="TH Sarabun New" w:cs="TH Sarabun New"/>
            <w:noProof/>
            <w:sz w:val="32"/>
            <w:szCs w:val="32"/>
            <w:cs/>
            <w:lang w:bidi="th-TH"/>
            <w:rPrChange w:id="645" w:author="Siwawes Wongcharoen" w:date="2015-10-13T21:02:00Z">
              <w:rPr>
                <w:rStyle w:val="Hyperlink"/>
                <w:rFonts w:eastAsia="Tahoma"/>
                <w:noProof/>
                <w:cs/>
                <w:lang w:bidi="th-TH"/>
              </w:rPr>
            </w:rPrChange>
          </w:rPr>
          <w:t>ลบ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46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สิทธิบัตร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47" w:author="Siwawes Wongcharoen" w:date="2015-10-13T21:02:00Z">
              <w:rPr>
                <w:rStyle w:val="Hyperlink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48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อนุลิขสิทธิ์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49" w:author="Siwawes Wongcharoen" w:date="2015-10-13T21:02:00Z">
              <w:rPr>
                <w:rStyle w:val="Hyperlink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50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และลิขสิทธิ์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5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5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53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_Toc432533504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5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5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65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25</w:t>
        </w:r>
      </w:ins>
      <w:ins w:id="65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5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5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46D5F22C" w14:textId="48086ED3" w:rsidR="00D36FC8" w:rsidRPr="00D36FC8" w:rsidRDefault="00D36FC8">
      <w:pPr>
        <w:pStyle w:val="TOC2"/>
        <w:tabs>
          <w:tab w:val="right" w:leader="dot" w:pos="9010"/>
        </w:tabs>
        <w:rPr>
          <w:ins w:id="660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661" w:author="Siwawes Wongcharoen" w:date="2015-10-13T21:02:00Z">
            <w:rPr>
              <w:ins w:id="662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66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6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6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6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6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68" w:author="Siwawes Wongcharoen" w:date="2015-10-13T21:02:00Z">
              <w:rPr>
                <w:noProof/>
              </w:rPr>
            </w:rPrChange>
          </w:rPr>
          <w:instrText>_Toc432533505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6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7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7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72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จัดการข้อมูลอาจารย์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73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7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75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_Toc432533505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76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77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678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25</w:t>
        </w:r>
      </w:ins>
      <w:ins w:id="67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8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8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8B85D06" w14:textId="70C8A877" w:rsidR="00D36FC8" w:rsidRPr="00D36FC8" w:rsidRDefault="00D36FC8">
      <w:pPr>
        <w:pStyle w:val="TOC3"/>
        <w:tabs>
          <w:tab w:val="right" w:leader="dot" w:pos="9010"/>
        </w:tabs>
        <w:rPr>
          <w:ins w:id="682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683" w:author="Siwawes Wongcharoen" w:date="2015-10-13T21:02:00Z">
            <w:rPr>
              <w:ins w:id="684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68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8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8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88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8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90" w:author="Siwawes Wongcharoen" w:date="2015-10-13T21:02:00Z">
              <w:rPr>
                <w:noProof/>
              </w:rPr>
            </w:rPrChange>
          </w:rPr>
          <w:instrText>_Toc432533506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9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9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9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94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เพิ่มรายชื่ออาจารย์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95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9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97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_Toc432533506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98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99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700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</w:ins>
      <w:ins w:id="70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0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0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3D57D41" w14:textId="102FB7C5" w:rsidR="00D36FC8" w:rsidRPr="00D36FC8" w:rsidRDefault="00D36FC8">
      <w:pPr>
        <w:pStyle w:val="TOC3"/>
        <w:tabs>
          <w:tab w:val="right" w:leader="dot" w:pos="9010"/>
        </w:tabs>
        <w:rPr>
          <w:ins w:id="704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705" w:author="Siwawes Wongcharoen" w:date="2015-10-13T21:02:00Z">
            <w:rPr>
              <w:ins w:id="706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70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08" w:author="Siwawes Wongcharoen" w:date="2015-10-13T21:02:00Z">
              <w:rPr>
                <w:rStyle w:val="Hyperlink"/>
                <w:noProof/>
                <w:cs/>
              </w:rPr>
            </w:rPrChange>
          </w:rPr>
          <w:lastRenderedPageBreak/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09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10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71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12" w:author="Siwawes Wongcharoen" w:date="2015-10-13T21:02:00Z">
              <w:rPr>
                <w:noProof/>
              </w:rPr>
            </w:rPrChange>
          </w:rPr>
          <w:instrText>_Toc432533507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71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14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1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16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แก้ไขรายชื่ออาจารย์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17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1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19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_Toc432533507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20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21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722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</w:ins>
      <w:ins w:id="72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2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2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60330ACA" w14:textId="37B76CCC" w:rsidR="00D36FC8" w:rsidRPr="00D36FC8" w:rsidRDefault="00D36FC8">
      <w:pPr>
        <w:pStyle w:val="TOC3"/>
        <w:tabs>
          <w:tab w:val="right" w:leader="dot" w:pos="9010"/>
        </w:tabs>
        <w:rPr>
          <w:ins w:id="726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727" w:author="Siwawes Wongcharoen" w:date="2015-10-13T21:02:00Z">
            <w:rPr>
              <w:ins w:id="728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72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3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3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32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73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34" w:author="Siwawes Wongcharoen" w:date="2015-10-13T21:02:00Z">
              <w:rPr>
                <w:noProof/>
              </w:rPr>
            </w:rPrChange>
          </w:rPr>
          <w:instrText>_Toc432533508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73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3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3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38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ลบรายชื่ออาจารย์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39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4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41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_Toc432533508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42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43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744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27</w:t>
        </w:r>
      </w:ins>
      <w:ins w:id="74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4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4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2131E20B" w14:textId="277F5F23" w:rsidR="00D36FC8" w:rsidRPr="00D36FC8" w:rsidRDefault="00D36FC8">
      <w:pPr>
        <w:pStyle w:val="TOC1"/>
        <w:tabs>
          <w:tab w:val="right" w:leader="dot" w:pos="9010"/>
        </w:tabs>
        <w:rPr>
          <w:ins w:id="748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749" w:author="Siwawes Wongcharoen" w:date="2015-10-13T21:02:00Z">
            <w:rPr>
              <w:ins w:id="750" w:author="Siwawes Wongcharoen" w:date="2015-10-13T21:02:00Z"/>
              <w:rFonts w:eastAsiaTheme="minorEastAsia"/>
              <w:b w:val="0"/>
              <w:noProof/>
              <w:sz w:val="22"/>
              <w:szCs w:val="28"/>
              <w:lang w:bidi="th-TH"/>
            </w:rPr>
          </w:rPrChange>
        </w:rPr>
      </w:pPr>
      <w:ins w:id="75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5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5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54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5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56" w:author="Siwawes Wongcharoen" w:date="2015-10-13T21:02:00Z">
              <w:rPr>
                <w:noProof/>
              </w:rPr>
            </w:rPrChange>
          </w:rPr>
          <w:instrText>_Toc432533509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5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5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5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60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ผู้ดูแลระบบ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6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6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63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_Toc432533509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6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6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76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28</w:t>
        </w:r>
      </w:ins>
      <w:ins w:id="76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6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6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1B980BD" w14:textId="0819C56F" w:rsidR="00D36FC8" w:rsidRPr="00D36FC8" w:rsidRDefault="00D36FC8">
      <w:pPr>
        <w:pStyle w:val="TOC2"/>
        <w:tabs>
          <w:tab w:val="right" w:leader="dot" w:pos="9010"/>
        </w:tabs>
        <w:rPr>
          <w:ins w:id="770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771" w:author="Siwawes Wongcharoen" w:date="2015-10-13T21:02:00Z">
            <w:rPr>
              <w:ins w:id="772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77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7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7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7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7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78" w:author="Siwawes Wongcharoen" w:date="2015-10-13T21:02:00Z">
              <w:rPr>
                <w:noProof/>
              </w:rPr>
            </w:rPrChange>
          </w:rPr>
          <w:instrText>_Toc432533510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7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8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8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82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จัดการข้อมูลเจ้าหน้าที่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83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8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85" w:author="Siwawes Wongcharoen" w:date="2015-10-13T21:02:00Z">
              <w:rPr>
                <w:noProof/>
                <w:webHidden/>
              </w:rPr>
            </w:rPrChange>
          </w:rPr>
          <w:instrText xml:space="preserve"> PAGEREF _Toc432533510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86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87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788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28</w:t>
        </w:r>
      </w:ins>
      <w:ins w:id="78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9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9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48C83BE" w14:textId="2BF60577" w:rsidR="00D36FC8" w:rsidRPr="00D36FC8" w:rsidRDefault="00D36FC8">
      <w:pPr>
        <w:pStyle w:val="TOC3"/>
        <w:tabs>
          <w:tab w:val="right" w:leader="dot" w:pos="9010"/>
        </w:tabs>
        <w:rPr>
          <w:ins w:id="792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793" w:author="Siwawes Wongcharoen" w:date="2015-10-13T21:02:00Z">
            <w:rPr>
              <w:ins w:id="794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79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9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9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98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79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800" w:author="Siwawes Wongcharoen" w:date="2015-10-13T21:02:00Z">
              <w:rPr>
                <w:noProof/>
              </w:rPr>
            </w:rPrChange>
          </w:rPr>
          <w:instrText>_Toc432533511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80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0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0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04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เพิ่มรายชื่อผู้ดูแลระบบ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05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0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07" w:author="Siwawes Wongcharoen" w:date="2015-10-13T21:02:00Z">
              <w:rPr>
                <w:noProof/>
                <w:webHidden/>
              </w:rPr>
            </w:rPrChange>
          </w:rPr>
          <w:instrText xml:space="preserve"> PAGEREF _Toc432533511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808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809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810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29</w:t>
        </w:r>
      </w:ins>
      <w:ins w:id="81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1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1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6DA6C286" w14:textId="6457A0B8" w:rsidR="00D36FC8" w:rsidRPr="00D36FC8" w:rsidRDefault="00D36FC8">
      <w:pPr>
        <w:pStyle w:val="TOC3"/>
        <w:tabs>
          <w:tab w:val="right" w:leader="dot" w:pos="9010"/>
        </w:tabs>
        <w:rPr>
          <w:ins w:id="814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815" w:author="Siwawes Wongcharoen" w:date="2015-10-13T21:02:00Z">
            <w:rPr>
              <w:ins w:id="816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81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1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19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820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82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822" w:author="Siwawes Wongcharoen" w:date="2015-10-13T21:02:00Z">
              <w:rPr>
                <w:noProof/>
              </w:rPr>
            </w:rPrChange>
          </w:rPr>
          <w:instrText>_Toc432533512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82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24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2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26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แก้ไขรายชื่อผู้ดูแลระบบ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27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2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29" w:author="Siwawes Wongcharoen" w:date="2015-10-13T21:02:00Z">
              <w:rPr>
                <w:noProof/>
                <w:webHidden/>
              </w:rPr>
            </w:rPrChange>
          </w:rPr>
          <w:instrText xml:space="preserve"> PAGEREF _Toc432533512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830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831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832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29</w:t>
        </w:r>
      </w:ins>
      <w:ins w:id="83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3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3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318178DB" w14:textId="534C416D" w:rsidR="00D36FC8" w:rsidRPr="00D36FC8" w:rsidRDefault="00D36FC8">
      <w:pPr>
        <w:pStyle w:val="TOC3"/>
        <w:tabs>
          <w:tab w:val="right" w:leader="dot" w:pos="9010"/>
        </w:tabs>
        <w:rPr>
          <w:ins w:id="836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837" w:author="Siwawes Wongcharoen" w:date="2015-10-13T21:02:00Z">
            <w:rPr>
              <w:ins w:id="838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83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4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4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842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84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844" w:author="Siwawes Wongcharoen" w:date="2015-10-13T21:02:00Z">
              <w:rPr>
                <w:noProof/>
              </w:rPr>
            </w:rPrChange>
          </w:rPr>
          <w:instrText>_Toc432533513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84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4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4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48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ลบรายชื่อผู้ดูแลระบบ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49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5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51" w:author="Siwawes Wongcharoen" w:date="2015-10-13T21:02:00Z">
              <w:rPr>
                <w:noProof/>
                <w:webHidden/>
              </w:rPr>
            </w:rPrChange>
          </w:rPr>
          <w:instrText xml:space="preserve"> PAGEREF _Toc432533513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852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853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854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30</w:t>
        </w:r>
      </w:ins>
      <w:ins w:id="85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5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5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8498B18" w14:textId="44CC330E" w:rsidR="00D36FC8" w:rsidRPr="00D36FC8" w:rsidRDefault="00D36FC8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  <w:rPrChange w:id="858" w:author="Siwawes Wongcharoen" w:date="2015-10-13T21:02:00Z">
            <w:rPr>
              <w:rFonts w:ascii="TH Sarabun New" w:hAnsi="TH Sarabun New" w:cs="TH Sarabun New"/>
              <w:sz w:val="36"/>
              <w:szCs w:val="36"/>
              <w:cs/>
              <w:lang w:bidi="th-TH"/>
            </w:rPr>
          </w:rPrChange>
        </w:rPr>
      </w:pPr>
      <w:ins w:id="859" w:author="Siwawes Wongcharoen" w:date="2015-10-13T21:02:00Z">
        <w:r w:rsidRPr="00D36FC8">
          <w:rPr>
            <w:rFonts w:ascii="TH Sarabun New" w:hAnsi="TH Sarabun New" w:cs="TH Sarabun New"/>
            <w:sz w:val="32"/>
            <w:szCs w:val="32"/>
            <w:cs/>
            <w:lang w:bidi="th-TH"/>
            <w:rPrChange w:id="860" w:author="Siwawes Wongcharoen" w:date="2015-10-13T21:02:00Z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rPrChange>
          </w:rPr>
          <w:fldChar w:fldCharType="end"/>
        </w:r>
      </w:ins>
    </w:p>
    <w:p w14:paraId="641C473D" w14:textId="77777777" w:rsidR="001F59D5" w:rsidRPr="00C4310A" w:rsidDel="003B65C8" w:rsidRDefault="001F59D5" w:rsidP="00F219EF">
      <w:pPr>
        <w:jc w:val="thaiDistribute"/>
        <w:rPr>
          <w:del w:id="861" w:author="Siwawes Wongcharoen" w:date="2015-10-13T16:55:00Z"/>
          <w:rFonts w:ascii="TH Sarabun New" w:hAnsi="TH Sarabun New" w:cs="TH Sarabun New"/>
          <w:sz w:val="28"/>
          <w:szCs w:val="28"/>
          <w:cs/>
          <w:lang w:bidi="th-TH"/>
          <w:rPrChange w:id="862" w:author="Siwawes Wongcharoen" w:date="2015-10-13T17:04:00Z">
            <w:rPr>
              <w:del w:id="863" w:author="Siwawes Wongcharoen" w:date="2015-10-13T16:55:00Z"/>
              <w:rFonts w:ascii="TH Sarabun New" w:hAnsi="TH Sarabun New" w:cs="TH Sarabun New"/>
              <w:sz w:val="36"/>
              <w:szCs w:val="36"/>
              <w:cs/>
              <w:lang w:bidi="th-TH"/>
            </w:rPr>
          </w:rPrChange>
        </w:rPr>
      </w:pPr>
    </w:p>
    <w:p w14:paraId="2BE5D451" w14:textId="77777777" w:rsidR="001F59D5" w:rsidRPr="00C4310A" w:rsidDel="003B65C8" w:rsidRDefault="001F59D5" w:rsidP="00F219EF">
      <w:pPr>
        <w:jc w:val="thaiDistribute"/>
        <w:rPr>
          <w:del w:id="864" w:author="Siwawes Wongcharoen" w:date="2015-10-13T16:55:00Z"/>
          <w:rFonts w:ascii="TH Sarabun New" w:hAnsi="TH Sarabun New" w:cs="TH Sarabun New"/>
          <w:sz w:val="28"/>
          <w:szCs w:val="28"/>
          <w:cs/>
          <w:lang w:bidi="th-TH"/>
          <w:rPrChange w:id="865" w:author="Siwawes Wongcharoen" w:date="2015-10-13T17:04:00Z">
            <w:rPr>
              <w:del w:id="866" w:author="Siwawes Wongcharoen" w:date="2015-10-13T16:55:00Z"/>
              <w:rFonts w:ascii="TH Sarabun New" w:hAnsi="TH Sarabun New" w:cs="TH Sarabun New"/>
              <w:sz w:val="36"/>
              <w:szCs w:val="36"/>
              <w:cs/>
              <w:lang w:bidi="th-TH"/>
            </w:rPr>
          </w:rPrChange>
        </w:rPr>
      </w:pPr>
    </w:p>
    <w:p w14:paraId="263F02C7" w14:textId="77777777" w:rsidR="00650CE2" w:rsidRPr="00C4310A" w:rsidDel="003B65C8" w:rsidRDefault="00650CE2" w:rsidP="00F219EF">
      <w:pPr>
        <w:jc w:val="thaiDistribute"/>
        <w:rPr>
          <w:del w:id="867" w:author="Siwawes Wongcharoen" w:date="2015-10-13T16:55:00Z"/>
          <w:rFonts w:ascii="TH Sarabun New" w:hAnsi="TH Sarabun New" w:cs="TH Sarabun New"/>
          <w:sz w:val="28"/>
          <w:szCs w:val="28"/>
          <w:cs/>
          <w:lang w:bidi="th-TH"/>
          <w:rPrChange w:id="868" w:author="Siwawes Wongcharoen" w:date="2015-10-13T17:04:00Z">
            <w:rPr>
              <w:del w:id="869" w:author="Siwawes Wongcharoen" w:date="2015-10-13T16:55:00Z"/>
              <w:rFonts w:ascii="TH Sarabun New" w:hAnsi="TH Sarabun New" w:cs="TH Sarabun New"/>
              <w:sz w:val="36"/>
              <w:szCs w:val="36"/>
              <w:cs/>
              <w:lang w:bidi="th-TH"/>
            </w:rPr>
          </w:rPrChange>
        </w:rPr>
      </w:pPr>
    </w:p>
    <w:p w14:paraId="5A5A428A" w14:textId="5775C5FB" w:rsidR="00650CE2" w:rsidRPr="00C4310A" w:rsidDel="00C4310A" w:rsidRDefault="00650CE2" w:rsidP="00F219EF">
      <w:pPr>
        <w:jc w:val="thaiDistribute"/>
        <w:rPr>
          <w:del w:id="870" w:author="Siwawes Wongcharoen" w:date="2015-10-13T17:04:00Z"/>
          <w:rFonts w:ascii="TH Sarabun New" w:hAnsi="TH Sarabun New" w:cs="TH Sarabun New"/>
          <w:sz w:val="28"/>
          <w:szCs w:val="28"/>
          <w:cs/>
          <w:lang w:bidi="th-TH"/>
          <w:rPrChange w:id="871" w:author="Siwawes Wongcharoen" w:date="2015-10-13T17:04:00Z">
            <w:rPr>
              <w:del w:id="872" w:author="Siwawes Wongcharoen" w:date="2015-10-13T17:04:00Z"/>
              <w:rFonts w:ascii="TH Sarabun New" w:hAnsi="TH Sarabun New" w:cs="TH Sarabun New"/>
              <w:sz w:val="36"/>
              <w:szCs w:val="36"/>
              <w:cs/>
              <w:lang w:bidi="th-TH"/>
            </w:rPr>
          </w:rPrChange>
        </w:rPr>
      </w:pPr>
    </w:p>
    <w:p w14:paraId="5467D875" w14:textId="58BFA530" w:rsidR="007F2C3B" w:rsidRPr="00F219EF" w:rsidRDefault="007F2C3B" w:rsidP="00F219EF">
      <w:pPr>
        <w:jc w:val="thaiDistribute"/>
        <w:rPr>
          <w:rFonts w:ascii="TH Sarabun New" w:hAnsi="TH Sarabun New" w:cs="TH Sarabun New"/>
          <w:sz w:val="36"/>
          <w:szCs w:val="36"/>
          <w:cs/>
          <w:lang w:bidi="th-TH"/>
        </w:rPr>
      </w:pPr>
      <w:r w:rsidRPr="00F219EF">
        <w:rPr>
          <w:rFonts w:ascii="TH Sarabun New" w:hAnsi="TH Sarabun New" w:cs="TH Sarabun New"/>
          <w:sz w:val="36"/>
          <w:szCs w:val="36"/>
          <w:cs/>
          <w:lang w:bidi="th-TH"/>
        </w:rPr>
        <w:br w:type="page"/>
      </w:r>
    </w:p>
    <w:p w14:paraId="58CF7A76" w14:textId="5EB39A42" w:rsidR="00A90E0C" w:rsidRPr="00F219EF" w:rsidRDefault="00A90E0C" w:rsidP="00F219EF">
      <w:pPr>
        <w:pStyle w:val="Heading1"/>
        <w:spacing w:before="0"/>
        <w:jc w:val="thaiDistribute"/>
        <w:rPr>
          <w:rFonts w:ascii="TH Sarabun New" w:hAnsi="TH Sarabun New"/>
          <w:sz w:val="40"/>
        </w:rPr>
      </w:pPr>
      <w:bookmarkStart w:id="873" w:name="_Toc432533478"/>
      <w:r w:rsidRPr="00F219EF">
        <w:rPr>
          <w:rFonts w:ascii="TH Sarabun New" w:hAnsi="TH Sarabun New"/>
          <w:sz w:val="40"/>
          <w:cs/>
          <w:lang w:bidi="th-TH"/>
        </w:rPr>
        <w:lastRenderedPageBreak/>
        <w:t>คำจำกัดความ</w:t>
      </w:r>
      <w:r w:rsidR="00844E20" w:rsidRPr="00F219EF">
        <w:rPr>
          <w:rFonts w:ascii="TH Sarabun New" w:hAnsi="TH Sarabun New"/>
          <w:sz w:val="40"/>
          <w:cs/>
          <w:lang w:bidi="th-TH"/>
        </w:rPr>
        <w:t xml:space="preserve"> และสิทธิ์การใช้งานระบบ</w:t>
      </w:r>
      <w:bookmarkEnd w:id="873"/>
    </w:p>
    <w:p w14:paraId="76FA44DD" w14:textId="6DA147D9" w:rsidR="00462F3B" w:rsidRPr="00F219EF" w:rsidRDefault="00462F3B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ระบบฐานข้อมูลวิจัยเป็นระบบสำหรับจัดการเอกสารต่าง ๆ ได้แก่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ภายในคณะวิทยาศาสตร์ มหาวิทยาลัยนเรศวร โดยระบบจะแบ่งผู้ใช้ออกเป็น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3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ประเภท ได้แก่ ผู้ใช้ทั่วไป, เจ้าหน้าที่ และผู้ดูแลระบบ ซึ่งผู้ใช้แต่ละประเภทจะมีสิทธิ์การเข้าใช้งานที่แตกต่างกัน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432354565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874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875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>ตาราง</w:t>
        </w:r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876" w:author="Siwawes Wongcharoen" w:date="2015-10-13T21:04:00Z">
              <w:rPr>
                <w:rFonts w:ascii="TH Sarabun New" w:hAnsi="TH Sarabun New" w:cs="TH Sarabun New"/>
                <w:b/>
                <w:iCs/>
                <w:sz w:val="32"/>
                <w:cs/>
                <w:lang w:bidi="th-TH"/>
              </w:rPr>
            </w:rPrChange>
          </w:rPr>
          <w:t xml:space="preserve">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rPrChange w:id="877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</w:rPr>
            </w:rPrChange>
          </w:rPr>
          <w:t>1</w:t>
        </w:r>
      </w:ins>
      <w:ins w:id="878" w:author="Yanapat Ruangsakul" w:date="2015-10-13T16:30:00Z">
        <w:del w:id="879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880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>ตาราง</w:delText>
          </w:r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881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sz w:val="32"/>
                  <w:cs/>
                  <w:lang w:bidi="th-TH"/>
                </w:rPr>
              </w:rPrChange>
            </w:rPr>
            <w:delText xml:space="preserve">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rPrChange w:id="882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</w:rPr>
              </w:rPrChange>
            </w:rPr>
            <w:delText>1</w:delText>
          </w:r>
        </w:del>
      </w:ins>
      <w:del w:id="883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ตาราง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</w:rPr>
          <w:delText>1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1F5627EE" w14:textId="77777777" w:rsidR="001F59D5" w:rsidRPr="00F219EF" w:rsidRDefault="001F59D5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1E0DA0C" w14:textId="399EBF64" w:rsidR="00462F3B" w:rsidRPr="00F219EF" w:rsidRDefault="00462F3B" w:rsidP="00F219EF">
      <w:pPr>
        <w:pStyle w:val="Caption"/>
        <w:keepNext/>
        <w:jc w:val="thaiDistribute"/>
        <w:rPr>
          <w:rFonts w:ascii="TH Sarabun New" w:hAnsi="TH Sarabun New" w:cs="TH Sarabun New"/>
          <w:b/>
          <w:bCs w:val="0"/>
          <w:sz w:val="32"/>
          <w:cs/>
          <w:lang w:bidi="th-TH"/>
        </w:rPr>
      </w:pPr>
      <w:bookmarkStart w:id="884" w:name="_Ref432354565"/>
      <w:r w:rsidRPr="00F219EF">
        <w:rPr>
          <w:rFonts w:ascii="TH Sarabun New" w:hAnsi="TH Sarabun New" w:cs="TH Sarabun New"/>
          <w:sz w:val="32"/>
          <w:cs/>
          <w:lang w:bidi="th-TH"/>
        </w:rPr>
        <w:t>ตาราง</w: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fldChar w:fldCharType="begin"/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instrText xml:space="preserve"> SEQ </w:instrTex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ตาราง </w:instrTex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instrText>\</w:instrTex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instrText xml:space="preserve">ARABIC </w:instrTex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</w:rPr>
        <w:t>1</w: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fldChar w:fldCharType="end"/>
      </w:r>
      <w:bookmarkEnd w:id="884"/>
      <w:r w:rsidR="003C5839" w:rsidRPr="00F219E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3C5839" w:rsidRPr="00F219EF">
        <w:rPr>
          <w:rFonts w:ascii="TH Sarabun New" w:hAnsi="TH Sarabun New" w:cs="TH Sarabun New"/>
          <w:b/>
          <w:bCs w:val="0"/>
          <w:sz w:val="32"/>
          <w:cs/>
          <w:lang w:bidi="th-TH"/>
        </w:rPr>
        <w:t>คำจำกัดความ และสิทธิ์การใช้งานระบบ</w:t>
      </w:r>
    </w:p>
    <w:tbl>
      <w:tblPr>
        <w:tblStyle w:val="GridTable6Colorful"/>
        <w:tblW w:w="0" w:type="auto"/>
        <w:tblLook w:val="0420" w:firstRow="1" w:lastRow="0" w:firstColumn="0" w:lastColumn="0" w:noHBand="0" w:noVBand="1"/>
      </w:tblPr>
      <w:tblGrid>
        <w:gridCol w:w="2405"/>
        <w:gridCol w:w="6605"/>
      </w:tblGrid>
      <w:tr w:rsidR="00A90E0C" w:rsidRPr="00F219EF" w14:paraId="4A8BA107" w14:textId="77777777" w:rsidTr="00FB5C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05" w:type="dxa"/>
          </w:tcPr>
          <w:p w14:paraId="42F5A13F" w14:textId="74A52D07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</w:t>
            </w:r>
          </w:p>
        </w:tc>
        <w:tc>
          <w:tcPr>
            <w:tcW w:w="6605" w:type="dxa"/>
          </w:tcPr>
          <w:p w14:paraId="6437C4F4" w14:textId="7FBD6D76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ความหมาย</w:t>
            </w:r>
          </w:p>
        </w:tc>
      </w:tr>
      <w:tr w:rsidR="00A90E0C" w:rsidRPr="00F219EF" w14:paraId="323B12E6" w14:textId="77777777" w:rsidTr="00FB5C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5" w:type="dxa"/>
          </w:tcPr>
          <w:p w14:paraId="69AD61F5" w14:textId="7882CD64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ผู้ใช้ทั่วไป</w:t>
            </w:r>
          </w:p>
        </w:tc>
        <w:tc>
          <w:tcPr>
            <w:tcW w:w="6605" w:type="dxa"/>
          </w:tcPr>
          <w:p w14:paraId="317CAE3D" w14:textId="03DCFEFA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ผู้ใช้งานระบบปกติ ไม่ได้เข้าสู่ระบบ</w:t>
            </w:r>
          </w:p>
          <w:p w14:paraId="6C66D4B5" w14:textId="77777777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  <w:t>สิทธิ์การใช้งาน</w:t>
            </w:r>
          </w:p>
          <w:p w14:paraId="580FEF27" w14:textId="77777777" w:rsidR="00A90E0C" w:rsidRPr="00F219EF" w:rsidRDefault="00A90E0C" w:rsidP="00F219EF">
            <w:pPr>
              <w:pStyle w:val="ListParagraph"/>
              <w:numPr>
                <w:ilvl w:val="0"/>
                <w:numId w:val="1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สืบค้นงานวิจัย</w:t>
            </w:r>
          </w:p>
          <w:p w14:paraId="06CCDB31" w14:textId="77777777" w:rsidR="001F59D5" w:rsidRPr="00F219EF" w:rsidRDefault="00A90E0C" w:rsidP="00F219EF">
            <w:pPr>
              <w:pStyle w:val="ListParagraph"/>
              <w:numPr>
                <w:ilvl w:val="0"/>
                <w:numId w:val="1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สืบค้นลำดับผลงานอาจารย์</w:t>
            </w:r>
          </w:p>
          <w:p w14:paraId="3B93DABB" w14:textId="4E31ABF4" w:rsidR="00A90E0C" w:rsidRPr="00F219EF" w:rsidRDefault="008521C0" w:rsidP="00F219EF">
            <w:pPr>
              <w:pStyle w:val="ListParagraph"/>
              <w:numPr>
                <w:ilvl w:val="0"/>
                <w:numId w:val="1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สืบค้น</w:t>
            </w:r>
            <w:r w:rsidR="001F59D5"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ข้อมูลสิทธิบัตร</w:t>
            </w:r>
            <w:r w:rsidR="001F59D5" w:rsidRPr="00F219EF">
              <w:rPr>
                <w:rFonts w:ascii="TH Sarabun New" w:hAnsi="TH Sarabun New" w:cs="TH Sarabun New"/>
                <w:sz w:val="32"/>
                <w:szCs w:val="32"/>
                <w:rtl/>
                <w:cs/>
              </w:rPr>
              <w:t xml:space="preserve">, </w:t>
            </w:r>
            <w:r w:rsidR="001F59D5"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อนุลิขสิทธิ์</w:t>
            </w:r>
            <w:r w:rsidR="001F59D5"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, </w:t>
            </w:r>
            <w:r w:rsidR="001F59D5"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ลิขสิทธิ์</w:t>
            </w:r>
          </w:p>
        </w:tc>
      </w:tr>
      <w:tr w:rsidR="00A90E0C" w:rsidRPr="00F219EF" w14:paraId="16E1F783" w14:textId="77777777" w:rsidTr="00FB5CBB">
        <w:tc>
          <w:tcPr>
            <w:tcW w:w="2405" w:type="dxa"/>
          </w:tcPr>
          <w:p w14:paraId="1F50C8AA" w14:textId="43E8BA02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เจ้าหน้าที่</w:t>
            </w:r>
          </w:p>
        </w:tc>
        <w:tc>
          <w:tcPr>
            <w:tcW w:w="6605" w:type="dxa"/>
          </w:tcPr>
          <w:p w14:paraId="428A76F0" w14:textId="1F57D3A4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ผู้ใช้งานระบบ เข้าสู่ระบบแล้ว</w:t>
            </w:r>
          </w:p>
          <w:p w14:paraId="2965ED96" w14:textId="77777777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  <w:t>สิทธิ์การใช้งาน</w:t>
            </w:r>
          </w:p>
          <w:p w14:paraId="56E85085" w14:textId="245F3033" w:rsidR="00A90E0C" w:rsidRPr="00F219EF" w:rsidRDefault="00A90E0C" w:rsidP="00F219E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เทียบเท่าผู้ใช้ทั่วไป</w:t>
            </w:r>
          </w:p>
          <w:p w14:paraId="4BE54F5E" w14:textId="77777777" w:rsidR="001F59D5" w:rsidRPr="00F219EF" w:rsidRDefault="00A90E0C" w:rsidP="00F219E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จัดการข้อมูลงานวิจัย</w:t>
            </w:r>
          </w:p>
          <w:p w14:paraId="4AABD48C" w14:textId="77777777" w:rsidR="001F59D5" w:rsidRPr="00F219EF" w:rsidRDefault="001F59D5" w:rsidP="00F219E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จัดการข้อมูลสิทธิบัตร</w:t>
            </w:r>
            <w:r w:rsidRPr="00F219EF">
              <w:rPr>
                <w:rFonts w:ascii="TH Sarabun New" w:hAnsi="TH Sarabun New" w:cs="TH Sarabun New"/>
                <w:sz w:val="32"/>
                <w:szCs w:val="32"/>
                <w:rtl/>
                <w:cs/>
              </w:rPr>
              <w:t xml:space="preserve">, </w:t>
            </w: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อนุลิขสิทธิ์</w:t>
            </w: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, </w:t>
            </w: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ลิขสิทธิ์</w:t>
            </w:r>
          </w:p>
          <w:p w14:paraId="792EE3B1" w14:textId="3D05CBBC" w:rsidR="00A90E0C" w:rsidRPr="00F219EF" w:rsidRDefault="00A90E0C" w:rsidP="00F219E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จัดการ</w:t>
            </w: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ข้อมูล</w:t>
            </w: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อาจารย์</w:t>
            </w:r>
          </w:p>
        </w:tc>
      </w:tr>
      <w:tr w:rsidR="00A90E0C" w:rsidRPr="00F219EF" w14:paraId="3A6450F1" w14:textId="77777777" w:rsidTr="00FB5C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5" w:type="dxa"/>
          </w:tcPr>
          <w:p w14:paraId="75E119F4" w14:textId="7E3E2775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ผู้ดูแลระบบ</w:t>
            </w:r>
          </w:p>
        </w:tc>
        <w:tc>
          <w:tcPr>
            <w:tcW w:w="6605" w:type="dxa"/>
          </w:tcPr>
          <w:p w14:paraId="2EE529A3" w14:textId="5F5E0693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ผู้ใช้งานระบบ เข้าสู่ระบบแล้ว</w:t>
            </w:r>
          </w:p>
          <w:p w14:paraId="287B26F6" w14:textId="77777777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  <w:t>สิทธิ์กา</w:t>
            </w:r>
            <w:r w:rsidRPr="00F219EF">
              <w:rPr>
                <w:rFonts w:ascii="TH Sarabun New" w:eastAsia="Tahoma" w:hAnsi="TH Sarabun New" w:cs="TH Sarabun New"/>
                <w:b/>
                <w:sz w:val="32"/>
                <w:szCs w:val="32"/>
                <w:cs/>
                <w:lang w:bidi="th-TH"/>
              </w:rPr>
              <w:t>รใช้งาน</w:t>
            </w:r>
          </w:p>
          <w:p w14:paraId="71BF97AC" w14:textId="77777777" w:rsidR="00A90E0C" w:rsidRPr="00F219EF" w:rsidRDefault="00A90E0C" w:rsidP="00F219EF">
            <w:pPr>
              <w:pStyle w:val="ListParagraph"/>
              <w:numPr>
                <w:ilvl w:val="0"/>
                <w:numId w:val="3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เทียบเท่าเจ้าหน้าที่</w:t>
            </w:r>
          </w:p>
          <w:p w14:paraId="57AD9CC7" w14:textId="5FCA59C0" w:rsidR="00A90E0C" w:rsidRPr="00F219EF" w:rsidRDefault="00A90E0C" w:rsidP="00F219EF">
            <w:pPr>
              <w:pStyle w:val="ListParagraph"/>
              <w:numPr>
                <w:ilvl w:val="0"/>
                <w:numId w:val="3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จัดการ</w:t>
            </w: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ข้อมูลเจ้าหน้าที่</w:t>
            </w:r>
          </w:p>
        </w:tc>
      </w:tr>
    </w:tbl>
    <w:p w14:paraId="2A99E4AC" w14:textId="77777777" w:rsidR="00A90E0C" w:rsidRPr="00F219EF" w:rsidRDefault="00A90E0C" w:rsidP="00F219EF">
      <w:pPr>
        <w:jc w:val="thaiDistribute"/>
        <w:rPr>
          <w:rFonts w:ascii="TH Sarabun New" w:hAnsi="TH Sarabun New" w:cs="TH Sarabun New"/>
          <w:sz w:val="36"/>
          <w:szCs w:val="36"/>
          <w:cs/>
          <w:lang w:bidi="th-TH"/>
        </w:rPr>
      </w:pPr>
    </w:p>
    <w:p w14:paraId="07FDF7A9" w14:textId="0A8D0341" w:rsidR="00844E20" w:rsidRPr="00F219EF" w:rsidRDefault="00844E20" w:rsidP="00F219EF">
      <w:pPr>
        <w:jc w:val="thaiDistribute"/>
        <w:rPr>
          <w:rFonts w:ascii="TH Sarabun New" w:hAnsi="TH Sarabun New" w:cs="TH Sarabun New"/>
          <w:sz w:val="36"/>
          <w:szCs w:val="36"/>
          <w:cs/>
          <w:lang w:bidi="th-TH"/>
        </w:rPr>
      </w:pPr>
    </w:p>
    <w:p w14:paraId="14F7D94E" w14:textId="6E11CC7F" w:rsidR="00A90E0C" w:rsidRPr="00F219EF" w:rsidRDefault="00A90E0C" w:rsidP="00F219EF">
      <w:pPr>
        <w:jc w:val="thaiDistribute"/>
        <w:rPr>
          <w:rFonts w:ascii="TH Sarabun New" w:hAnsi="TH Sarabun New" w:cs="TH Sarabun New"/>
          <w:sz w:val="36"/>
          <w:szCs w:val="36"/>
          <w:cs/>
          <w:lang w:bidi="th-TH"/>
        </w:rPr>
      </w:pPr>
      <w:r w:rsidRPr="00F219EF">
        <w:rPr>
          <w:rFonts w:ascii="TH Sarabun New" w:hAnsi="TH Sarabun New" w:cs="TH Sarabun New"/>
          <w:sz w:val="36"/>
          <w:szCs w:val="36"/>
          <w:cs/>
          <w:lang w:bidi="th-TH"/>
        </w:rPr>
        <w:br w:type="page"/>
      </w:r>
    </w:p>
    <w:p w14:paraId="6CE67239" w14:textId="77777777" w:rsidR="00A90E0C" w:rsidRPr="00F219EF" w:rsidRDefault="00A90E0C" w:rsidP="00F219EF">
      <w:pPr>
        <w:pStyle w:val="Heading1"/>
        <w:spacing w:before="0"/>
        <w:jc w:val="thaiDistribute"/>
        <w:rPr>
          <w:rFonts w:ascii="TH Sarabun New" w:hAnsi="TH Sarabun New"/>
          <w:rtl/>
          <w:cs/>
        </w:rPr>
      </w:pPr>
      <w:bookmarkStart w:id="885" w:name="_Toc432533479"/>
      <w:r w:rsidRPr="00F219EF">
        <w:rPr>
          <w:rFonts w:ascii="TH Sarabun New" w:hAnsi="TH Sarabun New"/>
          <w:cs/>
          <w:lang w:bidi="th-TH"/>
        </w:rPr>
        <w:lastRenderedPageBreak/>
        <w:t>ผู้ใช้ทั่วไป</w:t>
      </w:r>
      <w:bookmarkEnd w:id="885"/>
    </w:p>
    <w:p w14:paraId="52888B4A" w14:textId="269B3614" w:rsidR="006C7568" w:rsidRDefault="00462F3B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>ผู้ใช้</w:t>
      </w:r>
      <w:r w:rsidR="006C7568"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ทั่วไป คือ ผู้ใช้งานระบบโดยไม่ได้เข้าสู่ระบบ ซึ่งมีสิทธิ์การใช้งานต่าง ๆ ได้แก่ สืบค้นงานวิจัย, สืบค้นลำดับผลงานอาจารย์ และจัดการข้อมูลสิทธิ์บัตร อนุสิทธิ์บัตร ลิขสิทธิ์ โดยมีรายละเอียดต่าง ๆ ดังนี้</w:t>
      </w:r>
    </w:p>
    <w:p w14:paraId="457783AA" w14:textId="77777777" w:rsidR="002C32E3" w:rsidRPr="00F219EF" w:rsidRDefault="002C32E3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85C8B5" w14:textId="77777777" w:rsidR="006C7568" w:rsidRPr="00F219EF" w:rsidRDefault="0052030A" w:rsidP="002C32E3">
      <w:pPr>
        <w:keepNext/>
        <w:jc w:val="center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36"/>
          <w:szCs w:val="36"/>
          <w:lang w:bidi="th-TH"/>
        </w:rPr>
        <w:pict w14:anchorId="041EDE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478.5pt">
            <v:imagedata r:id="rId10" o:title="p1"/>
          </v:shape>
        </w:pict>
      </w:r>
    </w:p>
    <w:p w14:paraId="4E62A53F" w14:textId="78484EAE" w:rsidR="00220F92" w:rsidRPr="00F219EF" w:rsidRDefault="006C7568" w:rsidP="002C32E3">
      <w:pPr>
        <w:pStyle w:val="Caption"/>
        <w:jc w:val="center"/>
        <w:rPr>
          <w:rFonts w:ascii="TH Sarabun New" w:hAnsi="TH Sarabun New" w:cs="TH Sarabun New"/>
          <w:sz w:val="32"/>
        </w:rPr>
      </w:pPr>
      <w:bookmarkStart w:id="886" w:name="_Ref43235505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hAnsi="TH Sarabun New" w:cs="TH Sarabun New"/>
          <w:i w:val="0"/>
          <w:iCs/>
          <w:sz w:val="32"/>
        </w:rPr>
        <w:fldChar w:fldCharType="begin"/>
      </w:r>
      <w:r w:rsidRPr="00F219EF">
        <w:rPr>
          <w:rFonts w:ascii="TH Sarabun New" w:hAnsi="TH Sarabun New" w:cs="TH Sarabun New"/>
          <w:i w:val="0"/>
          <w:iCs/>
          <w:sz w:val="32"/>
        </w:rPr>
        <w:instrText xml:space="preserve"> SEQ </w:instrText>
      </w:r>
      <w:r w:rsidRPr="00F219EF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hAnsi="TH Sarabun New" w:cs="TH Sarabun New"/>
          <w:i w:val="0"/>
          <w:iCs/>
          <w:sz w:val="32"/>
        </w:rPr>
        <w:instrText>\</w:instrText>
      </w:r>
      <w:r w:rsidRPr="00F219EF">
        <w:rPr>
          <w:rFonts w:ascii="TH Sarabun New" w:hAnsi="TH Sarabun New" w:cs="TH Sarabun New"/>
          <w:i w:val="0"/>
          <w:iCs/>
          <w:sz w:val="32"/>
          <w:rtl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i w:val="0"/>
          <w:iCs/>
          <w:sz w:val="32"/>
        </w:rPr>
        <w:instrText xml:space="preserve">ARABIC </w:instrText>
      </w:r>
      <w:r w:rsidRPr="00F219EF">
        <w:rPr>
          <w:rFonts w:ascii="TH Sarabun New" w:hAnsi="TH Sarabun New" w:cs="TH Sarabun New"/>
          <w:i w:val="0"/>
          <w:iCs/>
          <w:sz w:val="32"/>
        </w:rPr>
        <w:fldChar w:fldCharType="separate"/>
      </w:r>
      <w:r w:rsidR="00615528">
        <w:rPr>
          <w:rFonts w:ascii="TH Sarabun New" w:hAnsi="TH Sarabun New" w:cs="TH Sarabun New"/>
          <w:i w:val="0"/>
          <w:iCs/>
          <w:noProof/>
          <w:sz w:val="32"/>
        </w:rPr>
        <w:t>1</w:t>
      </w:r>
      <w:r w:rsidRPr="00F219EF">
        <w:rPr>
          <w:rFonts w:ascii="TH Sarabun New" w:hAnsi="TH Sarabun New" w:cs="TH Sarabun New"/>
          <w:i w:val="0"/>
          <w:iCs/>
          <w:sz w:val="32"/>
        </w:rPr>
        <w:fldChar w:fldCharType="end"/>
      </w:r>
      <w:bookmarkEnd w:id="886"/>
      <w:r w:rsidR="00771FB4" w:rsidRPr="00F219EF">
        <w:rPr>
          <w:rFonts w:ascii="TH Sarabun New" w:hAnsi="TH Sarabun New" w:cs="TH Sarabun New"/>
          <w:sz w:val="32"/>
          <w:cs/>
          <w:lang w:bidi="th-TH"/>
        </w:rPr>
        <w:t xml:space="preserve"> หน้าฟอร์ม</w:t>
      </w:r>
      <w:r w:rsidR="002C32E3">
        <w:rPr>
          <w:rFonts w:ascii="TH Sarabun New" w:hAnsi="TH Sarabun New" w:cs="TH Sarabun New" w:hint="cs"/>
          <w:sz w:val="32"/>
          <w:cs/>
          <w:lang w:bidi="th-TH"/>
        </w:rPr>
        <w:t>เมนู</w:t>
      </w:r>
      <w:r w:rsidR="00771FB4" w:rsidRPr="00F219EF">
        <w:rPr>
          <w:rFonts w:ascii="TH Sarabun New" w:hAnsi="TH Sarabun New" w:cs="TH Sarabun New"/>
          <w:sz w:val="32"/>
          <w:cs/>
          <w:lang w:bidi="th-TH"/>
        </w:rPr>
        <w:t xml:space="preserve"> </w:t>
      </w:r>
      <w:r w:rsidR="00771FB4"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t>Total Summary</w:t>
      </w:r>
    </w:p>
    <w:p w14:paraId="5B93DF56" w14:textId="77777777" w:rsidR="00771FB4" w:rsidRDefault="00771FB4" w:rsidP="00F219E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D647071" w14:textId="77777777" w:rsidR="002C32E3" w:rsidRPr="00F219EF" w:rsidRDefault="002C32E3" w:rsidP="002C32E3">
      <w:pPr>
        <w:pStyle w:val="Heading2"/>
        <w:jc w:val="thaiDistribute"/>
        <w:rPr>
          <w:rFonts w:ascii="TH Sarabun New" w:hAnsi="TH Sarabun New"/>
          <w:sz w:val="36"/>
          <w:szCs w:val="36"/>
          <w:lang w:bidi="th-TH"/>
        </w:rPr>
      </w:pPr>
      <w:bookmarkStart w:id="887" w:name="_Toc432533480"/>
      <w:r w:rsidRPr="00F219EF">
        <w:rPr>
          <w:rFonts w:ascii="TH Sarabun New" w:hAnsi="TH Sarabun New"/>
          <w:sz w:val="36"/>
          <w:szCs w:val="36"/>
          <w:cs/>
          <w:lang w:bidi="th-TH"/>
        </w:rPr>
        <w:t>สืบค้นงานวิจัย</w:t>
      </w:r>
      <w:bookmarkEnd w:id="887"/>
    </w:p>
    <w:p w14:paraId="013A79CB" w14:textId="77777777" w:rsidR="002C32E3" w:rsidRPr="00F219EF" w:rsidRDefault="002C32E3" w:rsidP="002C32E3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การสืบค้นงานวิจัยสามารถสืบค้นได้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4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รูปแบบ ได้แก่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Total Summary, Journal Summary, Proceedings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All Paper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โดยมีขั้นตอนการสืบค้น ดังนี้</w:t>
      </w:r>
    </w:p>
    <w:p w14:paraId="3B5F12F3" w14:textId="77777777" w:rsidR="002C32E3" w:rsidRPr="00F219EF" w:rsidRDefault="002C32E3" w:rsidP="002C32E3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888" w:name="_Toc432533481"/>
      <w:r w:rsidRPr="00F219EF">
        <w:rPr>
          <w:rFonts w:ascii="TH Sarabun New" w:hAnsi="TH Sarabun New" w:cs="TH Sarabun New"/>
          <w:b/>
          <w:bCs w:val="0"/>
          <w:sz w:val="32"/>
          <w:lang w:bidi="th-TH"/>
        </w:rPr>
        <w:lastRenderedPageBreak/>
        <w:t>Total Summary</w:t>
      </w:r>
      <w:bookmarkEnd w:id="888"/>
    </w:p>
    <w:p w14:paraId="4966C294" w14:textId="59CC66FE" w:rsidR="002C32E3" w:rsidRDefault="002C32E3" w:rsidP="002C32E3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Total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ได้ โดยเลือกที่เมนู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Research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Total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432355051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88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89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891" w:author="Siwawes Wongcharoen" w:date="2015-10-13T21:04:00Z">
              <w:rPr>
                <w:rFonts w:ascii="TH Sarabun New" w:hAnsi="TH Sarabun New" w:cs="TH Sarabun New"/>
                <w:i/>
                <w:iCs/>
                <w:noProof/>
                <w:sz w:val="32"/>
              </w:rPr>
            </w:rPrChange>
          </w:rPr>
          <w:t>1</w:t>
        </w:r>
      </w:ins>
      <w:ins w:id="892" w:author="Yanapat Ruangsakul" w:date="2015-10-13T16:30:00Z">
        <w:del w:id="89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89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895" w:author="Yanapat Ruangsakul" w:date="2015-10-13T16:30:00Z">
                <w:rPr>
                  <w:rFonts w:ascii="TH Sarabun New" w:hAnsi="TH Sarabun New" w:cs="TH Sarabun New"/>
                  <w:i/>
                  <w:iCs/>
                  <w:noProof/>
                  <w:sz w:val="32"/>
                </w:rPr>
              </w:rPrChange>
            </w:rPr>
            <w:delText>1</w:delText>
          </w:r>
        </w:del>
      </w:ins>
      <w:del w:id="896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โดยประกอบไปด้วยรายละเอียดต่าง ๆ ดังนี้</w:t>
      </w:r>
    </w:p>
    <w:p w14:paraId="4ABCF39F" w14:textId="4C78C4C5" w:rsidR="0028559E" w:rsidRPr="00F219EF" w:rsidRDefault="006C756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ในส่วนของ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Paper Chart 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จะแสดงจำนวนของ </w:t>
      </w:r>
      <w:r w:rsidR="0028559E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="0028559E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ในรูปแบบของแผนภูมิแท่ง (</w:t>
      </w:r>
      <w:r w:rsidR="0028559E" w:rsidRPr="00F219EF">
        <w:rPr>
          <w:rFonts w:ascii="TH Sarabun New" w:hAnsi="TH Sarabun New" w:cs="TH Sarabun New"/>
          <w:sz w:val="32"/>
          <w:szCs w:val="32"/>
          <w:lang w:bidi="th-TH"/>
        </w:rPr>
        <w:t>Column Chart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โดยเมื่อนำ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เมาส์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ชี้ที่แผนภูมิแท่งจะปรากฏป้ายแสดงจำนวนของ </w:t>
      </w:r>
      <w:r w:rsidR="0028559E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="0028559E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ของแต่ละปี</w:t>
      </w:r>
    </w:p>
    <w:p w14:paraId="19614A00" w14:textId="3EBCC252" w:rsidR="0028559E" w:rsidRPr="00F219EF" w:rsidRDefault="0028559E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Paper Data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เป็นส่วนที่แสดงจำนวนของ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ที่มีทั้งหมดในแต่ละปี โดยแบ่งเป็น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National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International </w:t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เมื่อผู้ใช้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643F8D">
        <w:rPr>
          <w:rStyle w:val="CommentReference"/>
        </w:rPr>
        <w:commentReference w:id="897"/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เลือกที่ตัวเลขที่สนใจจะปรากฏหน้าค้นหา (ดัง</w:t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47054B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432356288 </w:instrText>
      </w:r>
      <w:r w:rsidR="0047054B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898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899" w:author="Siwawes Wongcharoen" w:date="2015-10-13T21:04:00Z">
              <w:rPr>
                <w:rFonts w:ascii="TH Sarabun New" w:hAnsi="TH Sarabun New" w:cs="TH Sarabun New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rtl/>
            <w:cs/>
            <w:lang w:bidi="th-TH"/>
            <w:rPrChange w:id="900" w:author="Siwawes Wongcharoen" w:date="2015-10-13T21:04:00Z">
              <w:rPr>
                <w:rFonts w:ascii="TH Sarabun New" w:hAnsi="TH Sarabun New" w:cs="Times New Roman"/>
                <w:noProof/>
                <w:rtl/>
              </w:rPr>
            </w:rPrChange>
          </w:rPr>
          <w:t>2</w:t>
        </w:r>
      </w:ins>
      <w:ins w:id="901" w:author="Yanapat Ruangsakul" w:date="2015-10-13T16:30:00Z">
        <w:del w:id="902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03" w:author="Yanapat Ruangsakul" w:date="2015-10-13T16:30:00Z">
                <w:rPr>
                  <w:rFonts w:ascii="TH Sarabun New" w:hAnsi="TH Sarabun New" w:cs="TH Sarabun New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rtl/>
              <w:cs/>
              <w:lang w:bidi="th-TH"/>
              <w:rPrChange w:id="904" w:author="Yanapat Ruangsakul" w:date="2015-10-13T16:30:00Z">
                <w:rPr>
                  <w:rFonts w:ascii="TH Sarabun New" w:hAnsi="TH Sarabun New" w:cs="Times New Roman"/>
                  <w:noProof/>
                  <w:rtl/>
                </w:rPr>
              </w:rPrChange>
            </w:rPr>
            <w:delText>2</w:delText>
          </w:r>
        </w:del>
      </w:ins>
      <w:del w:id="905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rtl/>
            <w:cs/>
            <w:lang w:bidi="th-TH"/>
          </w:rPr>
          <w:delText>2</w:delText>
        </w:r>
      </w:del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เพื่อให้ผู้ใช้สามารถค้นหาเพิ่มเติมได้</w:t>
      </w:r>
    </w:p>
    <w:p w14:paraId="648046F3" w14:textId="5485D1A9" w:rsidR="00F02EB9" w:rsidRPr="002C32E3" w:rsidRDefault="0028559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28"/>
          <w:szCs w:val="28"/>
          <w:cs/>
          <w:lang w:bidi="th-TH"/>
        </w:rPr>
        <w:t xml:space="preserve"> </w:t>
      </w:r>
      <w:r w:rsidR="002C32E3">
        <w:rPr>
          <w:rFonts w:ascii="TH Sarabun New" w:hAnsi="TH Sarabun New" w:cs="TH Sarabun New"/>
          <w:sz w:val="28"/>
          <w:szCs w:val="28"/>
          <w:cs/>
          <w:lang w:bidi="th-TH"/>
        </w:rPr>
        <w:t xml:space="preserve"> </w:t>
      </w:r>
    </w:p>
    <w:p w14:paraId="41A3ECCA" w14:textId="4B144B00" w:rsidR="0047054B" w:rsidRPr="00F219EF" w:rsidRDefault="0052030A" w:rsidP="002C32E3">
      <w:pPr>
        <w:keepNext/>
        <w:jc w:val="center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36"/>
          <w:szCs w:val="36"/>
          <w:lang w:bidi="th-TH"/>
        </w:rPr>
        <w:pict w14:anchorId="6F272A39">
          <v:shape id="_x0000_i1026" type="#_x0000_t75" style="width:429pt;height:199.5pt">
            <v:imagedata r:id="rId11" o:title="Science Research"/>
          </v:shape>
        </w:pict>
      </w:r>
    </w:p>
    <w:p w14:paraId="0C573545" w14:textId="5CBB0043" w:rsidR="0047054B" w:rsidRDefault="0047054B" w:rsidP="002C32E3">
      <w:pPr>
        <w:pStyle w:val="Caption"/>
        <w:jc w:val="center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906" w:name="_Ref432356288"/>
      <w:r w:rsidRPr="00F219EF">
        <w:rPr>
          <w:rFonts w:ascii="TH Sarabun New" w:hAnsi="TH Sarabun New" w:cs="TH Sarabun New"/>
          <w:cs/>
          <w:lang w:bidi="th-TH"/>
        </w:rPr>
        <w:t xml:space="preserve">รูปที่ </w:t>
      </w:r>
      <w:r w:rsidRPr="002C32E3">
        <w:rPr>
          <w:rFonts w:ascii="TH Sarabun New" w:hAnsi="TH Sarabun New" w:cs="TH Sarabun New"/>
          <w:cs/>
        </w:rPr>
        <w:fldChar w:fldCharType="begin"/>
      </w:r>
      <w:r w:rsidRPr="002C32E3">
        <w:rPr>
          <w:rFonts w:ascii="TH Sarabun New" w:hAnsi="TH Sarabun New" w:cs="TH Sarabun New"/>
          <w:rtl/>
          <w:cs/>
          <w:lang w:bidi="th-TH"/>
        </w:rPr>
        <w:instrText xml:space="preserve"> </w:instrText>
      </w:r>
      <w:r w:rsidRPr="002C32E3">
        <w:rPr>
          <w:rFonts w:ascii="TH Sarabun New" w:hAnsi="TH Sarabun New" w:cs="TH Sarabun New"/>
        </w:rPr>
        <w:instrText xml:space="preserve">SEQ </w:instrText>
      </w:r>
      <w:r w:rsidRPr="002C32E3">
        <w:rPr>
          <w:rFonts w:ascii="TH Sarabun New" w:hAnsi="TH Sarabun New" w:cs="TH Sarabun New"/>
          <w:cs/>
          <w:lang w:bidi="th-TH"/>
        </w:rPr>
        <w:instrText xml:space="preserve">รูปที่ </w:instrText>
      </w:r>
      <w:r w:rsidRPr="002C32E3">
        <w:rPr>
          <w:rFonts w:ascii="TH Sarabun New" w:hAnsi="TH Sarabun New" w:cs="TH Sarabun New"/>
        </w:rPr>
        <w:instrText>\</w:instrText>
      </w:r>
      <w:r w:rsidRPr="002C32E3">
        <w:rPr>
          <w:rFonts w:ascii="TH Sarabun New" w:hAnsi="TH Sarabun New" w:cs="TH Sarabun New"/>
          <w:rtl/>
          <w:cs/>
          <w:lang w:bidi="th-TH"/>
        </w:rPr>
        <w:instrText xml:space="preserve">* </w:instrText>
      </w:r>
      <w:r w:rsidRPr="002C32E3">
        <w:rPr>
          <w:rFonts w:ascii="TH Sarabun New" w:hAnsi="TH Sarabun New" w:cs="TH Sarabun New"/>
        </w:rPr>
        <w:instrText>ARABIC</w:instrText>
      </w:r>
      <w:r w:rsidRPr="002C32E3">
        <w:rPr>
          <w:rFonts w:ascii="TH Sarabun New" w:hAnsi="TH Sarabun New" w:cs="TH Sarabun New"/>
          <w:rtl/>
          <w:cs/>
          <w:lang w:bidi="th-TH"/>
        </w:rPr>
        <w:instrText xml:space="preserve"> </w:instrText>
      </w:r>
      <w:r w:rsidRPr="002C32E3">
        <w:rPr>
          <w:rFonts w:ascii="TH Sarabun New" w:hAnsi="TH Sarabun New" w:cs="TH Sarabun New"/>
          <w:cs/>
        </w:rPr>
        <w:fldChar w:fldCharType="separate"/>
      </w:r>
      <w:r w:rsidR="00615528">
        <w:rPr>
          <w:rFonts w:ascii="TH Sarabun New" w:hAnsi="TH Sarabun New" w:cs="Times New Roman"/>
          <w:noProof/>
          <w:rtl/>
        </w:rPr>
        <w:t>2</w:t>
      </w:r>
      <w:r w:rsidRPr="002C32E3">
        <w:rPr>
          <w:rFonts w:ascii="TH Sarabun New" w:hAnsi="TH Sarabun New" w:cs="TH Sarabun New"/>
          <w:cs/>
        </w:rPr>
        <w:fldChar w:fldCharType="end"/>
      </w:r>
      <w:bookmarkEnd w:id="906"/>
      <w:r w:rsidR="002C32E3">
        <w:rPr>
          <w:rFonts w:ascii="TH Sarabun New" w:hAnsi="TH Sarabun New" w:cs="TH Sarabun New"/>
          <w:bCs w:val="0"/>
          <w:iCs/>
          <w:szCs w:val="18"/>
          <w:cs/>
          <w:lang w:bidi="th-TH"/>
        </w:rPr>
        <w:t xml:space="preserve">  </w:t>
      </w:r>
      <w:r w:rsidR="002C32E3" w:rsidRPr="002C32E3">
        <w:rPr>
          <w:rFonts w:ascii="TH Sarabun New" w:hAnsi="TH Sarabun New" w:cs="TH Sarabun New" w:hint="cs"/>
          <w:sz w:val="32"/>
          <w:cs/>
          <w:lang w:bidi="th-TH"/>
        </w:rPr>
        <w:t>หน้า</w:t>
      </w:r>
      <w:r w:rsidR="00602AE0">
        <w:rPr>
          <w:rFonts w:ascii="TH Sarabun New" w:hAnsi="TH Sarabun New" w:cs="TH Sarabun New" w:hint="cs"/>
          <w:sz w:val="32"/>
          <w:cs/>
          <w:lang w:bidi="th-TH"/>
        </w:rPr>
        <w:t>ฟอร์ม</w:t>
      </w:r>
      <w:r w:rsidR="002C32E3" w:rsidRPr="002C32E3">
        <w:rPr>
          <w:rFonts w:ascii="TH Sarabun New" w:hAnsi="TH Sarabun New" w:cs="TH Sarabun New" w:hint="cs"/>
          <w:sz w:val="32"/>
          <w:cs/>
          <w:lang w:bidi="th-TH"/>
        </w:rPr>
        <w:t>สำหรับการค้นหาเพิ่มเติม</w:t>
      </w:r>
    </w:p>
    <w:p w14:paraId="127102EB" w14:textId="77777777" w:rsidR="002C32E3" w:rsidRPr="002C32E3" w:rsidRDefault="002C32E3" w:rsidP="002C32E3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1942CB75" w14:textId="57E18E64" w:rsidR="0047054B" w:rsidRPr="00F219EF" w:rsidRDefault="0047054B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Search on Range of Publication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เป็นส่วนที่</w:t>
      </w:r>
      <w:r w:rsidR="00816BB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ใช้สำหรับค้นหาจำนวนของเอกสารทั้ง </w:t>
      </w:r>
      <w:r w:rsidR="00816BB3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="00816BB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="00816BB3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="00816BB3" w:rsidRPr="00F219EF">
        <w:rPr>
          <w:rFonts w:ascii="TH Sarabun New" w:hAnsi="TH Sarabun New" w:cs="TH Sarabun New"/>
          <w:sz w:val="32"/>
          <w:szCs w:val="32"/>
          <w:cs/>
          <w:lang w:bidi="th-TH"/>
        </w:rPr>
        <w:t>โดยผู้ใช้สามารถกำหนดช่วงเวลาที่ต้องการค้นหาได้ ซึ่งระบบมี</w:t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ปฏิทิน (ดัง</w:t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A539E7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432356277 </w:instrText>
      </w:r>
      <w:r w:rsidR="00A539E7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0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0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09" w:author="Siwawes Wongcharoen" w:date="2015-10-13T21:04:00Z">
              <w:rPr>
                <w:rFonts w:ascii="TH Sarabun New" w:hAnsi="TH Sarabun New" w:cs="TH Sarabun New"/>
                <w:i/>
                <w:iCs/>
                <w:noProof/>
                <w:sz w:val="32"/>
                <w:lang w:bidi="th-TH"/>
              </w:rPr>
            </w:rPrChange>
          </w:rPr>
          <w:t>3</w:t>
        </w:r>
      </w:ins>
      <w:ins w:id="910" w:author="Yanapat Ruangsakul" w:date="2015-10-13T16:30:00Z">
        <w:del w:id="91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1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13" w:author="Yanapat Ruangsakul" w:date="2015-10-13T16:30:00Z">
                <w:rPr>
                  <w:rFonts w:ascii="TH Sarabun New" w:hAnsi="TH Sarabun New" w:cs="TH Sarabun New"/>
                  <w:i/>
                  <w:iCs/>
                  <w:noProof/>
                  <w:sz w:val="32"/>
                  <w:lang w:bidi="th-TH"/>
                </w:rPr>
              </w:rPrChange>
            </w:rPr>
            <w:delText>3</w:delText>
          </w:r>
        </w:del>
      </w:ins>
      <w:del w:id="91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3</w:delText>
        </w:r>
      </w:del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เพื่อให้ผู้ใช้ง่ายต่อการกำหนดช่วงเวลาที่ต้องการค้นหา</w:t>
      </w:r>
    </w:p>
    <w:p w14:paraId="08A35F41" w14:textId="77777777" w:rsidR="0047054B" w:rsidRPr="00F219EF" w:rsidRDefault="0047054B" w:rsidP="00F219EF">
      <w:pPr>
        <w:jc w:val="thaiDistribute"/>
        <w:rPr>
          <w:rFonts w:ascii="TH Sarabun New" w:hAnsi="TH Sarabun New" w:cs="TH Sarabun New"/>
          <w:sz w:val="36"/>
          <w:szCs w:val="36"/>
          <w:lang w:bidi="th-TH"/>
        </w:rPr>
      </w:pPr>
    </w:p>
    <w:p w14:paraId="42F3321E" w14:textId="40F5391D" w:rsidR="0028559E" w:rsidRPr="00F219EF" w:rsidRDefault="0052030A" w:rsidP="002C32E3">
      <w:pPr>
        <w:keepNext/>
        <w:jc w:val="center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36"/>
          <w:szCs w:val="36"/>
          <w:lang w:bidi="th-TH"/>
        </w:rPr>
        <w:pict w14:anchorId="0404C45C">
          <v:shape id="_x0000_i1027" type="#_x0000_t75" style="width:275.25pt;height:130.5pt">
            <v:imagedata r:id="rId12" o:title="1"/>
          </v:shape>
        </w:pict>
      </w:r>
    </w:p>
    <w:p w14:paraId="43E0C8EE" w14:textId="2D09986C" w:rsidR="00F02EB9" w:rsidRPr="002C32E3" w:rsidRDefault="0028559E" w:rsidP="002C32E3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915" w:name="_Ref432356277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begin"/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 SEQ 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รูปที่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>\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*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ARABIC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i w:val="0"/>
          <w:iCs/>
          <w:noProof/>
          <w:sz w:val="32"/>
          <w:lang w:bidi="th-TH"/>
        </w:rPr>
        <w:t>3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end"/>
      </w:r>
      <w:bookmarkEnd w:id="915"/>
      <w:r w:rsidR="002C32E3">
        <w:rPr>
          <w:rFonts w:ascii="TH Sarabun New" w:hAnsi="TH Sarabun New" w:cs="TH Sarabun New"/>
          <w:bCs w:val="0"/>
          <w:i w:val="0"/>
          <w:iCs/>
          <w:sz w:val="32"/>
          <w:cs/>
          <w:lang w:bidi="th-TH"/>
        </w:rPr>
        <w:t xml:space="preserve"> </w:t>
      </w:r>
      <w:r w:rsidR="002C32E3">
        <w:rPr>
          <w:rFonts w:ascii="TH Sarabun New" w:hAnsi="TH Sarabun New" w:cs="TH Sarabun New" w:hint="cs"/>
          <w:sz w:val="32"/>
          <w:cs/>
          <w:lang w:bidi="th-TH"/>
        </w:rPr>
        <w:t>หน้าฟังก์ชันการกำหนดช่วงเวลาในรูปแบบของปฏิทิน</w:t>
      </w:r>
    </w:p>
    <w:p w14:paraId="441694CE" w14:textId="60196E77" w:rsidR="000A2EFC" w:rsidRPr="00F219EF" w:rsidRDefault="000A2EFC" w:rsidP="00F219EF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916" w:name="_Toc432533482"/>
      <w:r w:rsidRPr="00F219EF">
        <w:rPr>
          <w:rFonts w:ascii="TH Sarabun New" w:hAnsi="TH Sarabun New" w:cs="TH Sarabun New"/>
          <w:b/>
          <w:bCs w:val="0"/>
          <w:sz w:val="32"/>
          <w:lang w:bidi="th-TH"/>
        </w:rPr>
        <w:lastRenderedPageBreak/>
        <w:t>Journal summary</w:t>
      </w:r>
      <w:bookmarkEnd w:id="916"/>
    </w:p>
    <w:p w14:paraId="402CCB3D" w14:textId="5252BACE" w:rsidR="004447AC" w:rsidRPr="00F219EF" w:rsidRDefault="004447AC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ได้ โดยเลือกที่เมนู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Research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432357011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1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1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19" w:author="Siwawes Wongcharoen" w:date="2015-10-13T21:04:00Z">
              <w:rPr>
                <w:rFonts w:ascii="TH Sarabun New" w:hAnsi="TH Sarabun New" w:cs="TH Sarabun New"/>
                <w:i/>
                <w:iCs/>
                <w:noProof/>
                <w:sz w:val="32"/>
                <w:lang w:bidi="th-TH"/>
              </w:rPr>
            </w:rPrChange>
          </w:rPr>
          <w:t>4</w:t>
        </w:r>
      </w:ins>
      <w:ins w:id="920" w:author="Yanapat Ruangsakul" w:date="2015-10-13T16:30:00Z">
        <w:del w:id="92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2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23" w:author="Yanapat Ruangsakul" w:date="2015-10-13T16:30:00Z">
                <w:rPr>
                  <w:rFonts w:ascii="TH Sarabun New" w:hAnsi="TH Sarabun New" w:cs="TH Sarabun New"/>
                  <w:i/>
                  <w:iCs/>
                  <w:noProof/>
                  <w:sz w:val="32"/>
                  <w:lang w:bidi="th-TH"/>
                </w:rPr>
              </w:rPrChange>
            </w:rPr>
            <w:delText>4</w:delText>
          </w:r>
        </w:del>
      </w:ins>
      <w:del w:id="92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โดยประกอบไปด้วยรายละเอียดต่าง ๆ ดังนี้</w:t>
      </w:r>
    </w:p>
    <w:p w14:paraId="4DCF8405" w14:textId="77777777" w:rsidR="004447AC" w:rsidRPr="00F219EF" w:rsidRDefault="004447AC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BDA003A" w14:textId="157B8724" w:rsidR="0028559E" w:rsidRPr="00F219EF" w:rsidRDefault="0052030A" w:rsidP="002C32E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77239046">
          <v:shape id="_x0000_i1028" type="#_x0000_t75" style="width:335.25pt;height:577.5pt">
            <v:imagedata r:id="rId13" o:title="p2"/>
          </v:shape>
        </w:pict>
      </w:r>
    </w:p>
    <w:p w14:paraId="315776FB" w14:textId="3F0FA221" w:rsidR="000A2EFC" w:rsidRPr="00F219EF" w:rsidRDefault="0028559E" w:rsidP="002C32E3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925" w:name="_Ref43235701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begin"/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 SEQ 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รูปที่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>\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*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ARABIC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i w:val="0"/>
          <w:iCs/>
          <w:noProof/>
          <w:sz w:val="32"/>
          <w:lang w:bidi="th-TH"/>
        </w:rPr>
        <w:t>4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end"/>
      </w:r>
      <w:bookmarkEnd w:id="925"/>
      <w:r w:rsidR="002C32E3">
        <w:rPr>
          <w:rFonts w:ascii="TH Sarabun New" w:hAnsi="TH Sarabun New" w:cs="TH Sarabun New"/>
          <w:bCs w:val="0"/>
          <w:i w:val="0"/>
          <w:iCs/>
          <w:sz w:val="32"/>
          <w:cs/>
          <w:lang w:bidi="th-TH"/>
        </w:rPr>
        <w:t xml:space="preserve"> </w:t>
      </w:r>
      <w:r w:rsidR="002C32E3" w:rsidRPr="002C32E3">
        <w:rPr>
          <w:rFonts w:ascii="TH Sarabun New" w:hAnsi="TH Sarabun New" w:cs="TH Sarabun New" w:hint="cs"/>
          <w:sz w:val="32"/>
          <w:cs/>
          <w:lang w:bidi="th-TH"/>
        </w:rPr>
        <w:t>หน้าฟอร์มเมนู</w:t>
      </w:r>
      <w:r w:rsidR="002C32E3">
        <w:rPr>
          <w:rFonts w:ascii="TH Sarabun New" w:hAnsi="TH Sarabun New" w:cs="TH Sarabun New" w:hint="cs"/>
          <w:i w:val="0"/>
          <w:iCs/>
          <w:sz w:val="32"/>
          <w:cs/>
          <w:lang w:bidi="th-TH"/>
        </w:rPr>
        <w:t xml:space="preserve"> </w:t>
      </w:r>
      <w:r w:rsidR="002C32E3" w:rsidRPr="002C32E3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Journal Summary</w:t>
      </w:r>
    </w:p>
    <w:p w14:paraId="30B3F826" w14:textId="39BEFD19" w:rsidR="000A2EFC" w:rsidRPr="00F219EF" w:rsidRDefault="004447AC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ในส่วนของ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Journal Chart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จะแสดงจำนวนของ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ในรูปแบบของแผนภูมิแท่ง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Column Chart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ของแต่ละภาควิชา ได้แก่ เคมี ฟิสิกส์ </w:t>
      </w:r>
      <w:r w:rsidR="00EA74EE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ชีวะ คณิตศาสตร์ และวิทยาการคอมพิวเตอร์และเทคโนโลยีสารสนเทศ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โดยเมื่อนำ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เมาส์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ชี้ที่แผนภูมิแท่งจะปรากฏป้ายแสดงจำนวนของ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ของแต่ละปี</w:t>
      </w:r>
    </w:p>
    <w:p w14:paraId="591D49E3" w14:textId="10D97C01" w:rsidR="002417B6" w:rsidRDefault="002417B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Journal Data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เป็นส่วนที่แสดงจำนวนของ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ที่มีทั้งหมดในแต่ละปี โดยแบ่งเป็น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National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International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เมื่อผู้ใช้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เลือกที่ตัวเลขที่สนใจจะปรากฏหน้าค้นหา (ดัง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432356288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26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27" w:author="Siwawes Wongcharoen" w:date="2015-10-13T21:04:00Z">
              <w:rPr>
                <w:rFonts w:ascii="TH Sarabun New" w:hAnsi="TH Sarabun New" w:cs="TH Sarabun New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rtl/>
            <w:cs/>
            <w:lang w:bidi="th-TH"/>
            <w:rPrChange w:id="928" w:author="Siwawes Wongcharoen" w:date="2015-10-13T21:04:00Z">
              <w:rPr>
                <w:rFonts w:ascii="TH Sarabun New" w:hAnsi="TH Sarabun New" w:cs="Times New Roman"/>
                <w:noProof/>
                <w:rtl/>
              </w:rPr>
            </w:rPrChange>
          </w:rPr>
          <w:t>2</w:t>
        </w:r>
      </w:ins>
      <w:ins w:id="929" w:author="Yanapat Ruangsakul" w:date="2015-10-13T16:30:00Z">
        <w:del w:id="930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31" w:author="Yanapat Ruangsakul" w:date="2015-10-13T16:30:00Z">
                <w:rPr>
                  <w:rFonts w:ascii="TH Sarabun New" w:hAnsi="TH Sarabun New" w:cs="TH Sarabun New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rtl/>
              <w:cs/>
              <w:lang w:bidi="th-TH"/>
              <w:rPrChange w:id="932" w:author="Yanapat Ruangsakul" w:date="2015-10-13T16:30:00Z">
                <w:rPr>
                  <w:rFonts w:ascii="TH Sarabun New" w:hAnsi="TH Sarabun New" w:cs="Times New Roman"/>
                  <w:noProof/>
                  <w:rtl/>
                </w:rPr>
              </w:rPrChange>
            </w:rPr>
            <w:delText>2</w:delText>
          </w:r>
        </w:del>
      </w:ins>
      <w:del w:id="933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rtl/>
            <w:cs/>
            <w:lang w:bidi="th-TH"/>
          </w:rPr>
          <w:delText>2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เพื่อให้ผู้ใช้สามารถค้นหาเพิ่มเติมได้ และผู้ใช้สามารถเลือกเฉพาะปีที่ต้องการให้แสดงได้ (ดัง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432357512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34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35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36" w:author="Siwawes Wongcharoen" w:date="2015-10-13T21:04:00Z">
              <w:rPr>
                <w:rFonts w:ascii="TH Sarabun New" w:hAnsi="TH Sarabun New" w:cs="TH Sarabun New"/>
                <w:i/>
                <w:iCs/>
                <w:noProof/>
                <w:sz w:val="32"/>
                <w:lang w:bidi="th-TH"/>
              </w:rPr>
            </w:rPrChange>
          </w:rPr>
          <w:t>5</w:t>
        </w:r>
      </w:ins>
      <w:ins w:id="937" w:author="Yanapat Ruangsakul" w:date="2015-10-13T16:30:00Z">
        <w:del w:id="938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39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40" w:author="Yanapat Ruangsakul" w:date="2015-10-13T16:30:00Z">
                <w:rPr>
                  <w:rFonts w:ascii="TH Sarabun New" w:hAnsi="TH Sarabun New" w:cs="TH Sarabun New"/>
                  <w:i/>
                  <w:iCs/>
                  <w:noProof/>
                  <w:sz w:val="32"/>
                  <w:lang w:bidi="th-TH"/>
                </w:rPr>
              </w:rPrChange>
            </w:rPr>
            <w:delText>5</w:delText>
          </w:r>
        </w:del>
      </w:ins>
      <w:del w:id="941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5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</w:t>
      </w:r>
    </w:p>
    <w:p w14:paraId="311F6A69" w14:textId="77777777" w:rsidR="009D361F" w:rsidRPr="00F219EF" w:rsidRDefault="009D361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C88EB17" w14:textId="77777777" w:rsidR="0028559E" w:rsidRPr="00F219EF" w:rsidRDefault="0052030A" w:rsidP="002C32E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650C689C">
          <v:shape id="_x0000_i1029" type="#_x0000_t75" style="width:253.5pt;height:129.75pt">
            <v:imagedata r:id="rId14" o:title="2"/>
          </v:shape>
        </w:pict>
      </w:r>
    </w:p>
    <w:p w14:paraId="66843029" w14:textId="557DD78C" w:rsidR="000A2EFC" w:rsidRPr="002C32E3" w:rsidRDefault="0028559E" w:rsidP="002C32E3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942" w:name="_Ref43235751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begin"/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 SEQ 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รูปที่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>\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*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ARABIC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i w:val="0"/>
          <w:iCs/>
          <w:noProof/>
          <w:sz w:val="32"/>
          <w:lang w:bidi="th-TH"/>
        </w:rPr>
        <w:t>5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end"/>
      </w:r>
      <w:bookmarkEnd w:id="942"/>
      <w:r w:rsidR="002C32E3">
        <w:rPr>
          <w:rFonts w:ascii="TH Sarabun New" w:hAnsi="TH Sarabun New" w:cs="TH Sarabun New"/>
          <w:bCs w:val="0"/>
          <w:i w:val="0"/>
          <w:iCs/>
          <w:sz w:val="32"/>
          <w:cs/>
          <w:lang w:bidi="th-TH"/>
        </w:rPr>
        <w:t xml:space="preserve"> </w:t>
      </w:r>
      <w:r w:rsidR="002C32E3" w:rsidRPr="002C32E3">
        <w:rPr>
          <w:rFonts w:ascii="TH Sarabun New" w:hAnsi="TH Sarabun New" w:cs="TH Sarabun New" w:hint="cs"/>
          <w:sz w:val="32"/>
          <w:cs/>
          <w:lang w:bidi="th-TH"/>
        </w:rPr>
        <w:t>หน้าฟังก์ชันการเรียกดู</w:t>
      </w:r>
      <w:r w:rsidR="002C32E3" w:rsidRPr="001B386A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2C32E3" w:rsidRPr="001B386A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Journal</w:t>
      </w:r>
      <w:r w:rsidR="002C32E3">
        <w:rPr>
          <w:rFonts w:ascii="TH Sarabun New" w:hAnsi="TH Sarabun New" w:cs="TH Sarabun New"/>
          <w:bCs w:val="0"/>
          <w:i w:val="0"/>
          <w:iCs/>
          <w:sz w:val="32"/>
          <w:cs/>
          <w:lang w:bidi="th-TH"/>
        </w:rPr>
        <w:t xml:space="preserve"> </w:t>
      </w:r>
      <w:r w:rsidR="002C32E3" w:rsidRPr="002C32E3">
        <w:rPr>
          <w:rFonts w:ascii="TH Sarabun New" w:hAnsi="TH Sarabun New" w:cs="TH Sarabun New" w:hint="cs"/>
          <w:sz w:val="32"/>
          <w:cs/>
          <w:lang w:bidi="th-TH"/>
        </w:rPr>
        <w:t>เฉพาะปีที่สนใจ</w:t>
      </w:r>
    </w:p>
    <w:p w14:paraId="684D931A" w14:textId="77777777" w:rsidR="001B386A" w:rsidRDefault="002417B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</w:p>
    <w:p w14:paraId="281616E5" w14:textId="2035B433" w:rsidR="000A2EFC" w:rsidRPr="00F219EF" w:rsidRDefault="002417B6" w:rsidP="001B386A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Search on Range of Publication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Journal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เป็นส่วนที่ใช้สำหรับค้นหาจำนวนของ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ทั้งหมด โดยผู้ใช้สามารถกำหนดช่วงเวลาที่ต้องการค้นหาได้ ซึ่งระบบมีปฏิทิน (ดัง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432357582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43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44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45" w:author="Siwawes Wongcharoen" w:date="2015-10-13T21:04:00Z">
              <w:rPr>
                <w:rFonts w:ascii="TH Sarabun New" w:hAnsi="TH Sarabun New" w:cs="TH Sarabun New"/>
                <w:i/>
                <w:iCs/>
                <w:noProof/>
                <w:sz w:val="32"/>
                <w:lang w:bidi="th-TH"/>
              </w:rPr>
            </w:rPrChange>
          </w:rPr>
          <w:t>6</w:t>
        </w:r>
      </w:ins>
      <w:ins w:id="946" w:author="Yanapat Ruangsakul" w:date="2015-10-13T16:30:00Z">
        <w:del w:id="947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48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49" w:author="Yanapat Ruangsakul" w:date="2015-10-13T16:30:00Z">
                <w:rPr>
                  <w:rFonts w:ascii="TH Sarabun New" w:hAnsi="TH Sarabun New" w:cs="TH Sarabun New"/>
                  <w:i/>
                  <w:iCs/>
                  <w:noProof/>
                  <w:sz w:val="32"/>
                  <w:lang w:bidi="th-TH"/>
                </w:rPr>
              </w:rPrChange>
            </w:rPr>
            <w:delText>6</w:delText>
          </w:r>
        </w:del>
      </w:ins>
      <w:del w:id="950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6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เพื่อให้ผู้ใช้ง่ายต่อการกำหนดช่วงเวลาที่ต้องการค้นหา</w:t>
      </w:r>
    </w:p>
    <w:p w14:paraId="67D3086A" w14:textId="77777777" w:rsidR="002417B6" w:rsidRPr="00F219EF" w:rsidRDefault="002417B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64AF5A08" w14:textId="77777777" w:rsidR="0028559E" w:rsidRPr="00F219EF" w:rsidRDefault="00B44755" w:rsidP="001B386A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74C548EC">
          <v:shape id="_x0000_i1030" type="#_x0000_t75" style="width:348.75pt;height:169.5pt">
            <v:imagedata r:id="rId15" o:title="2"/>
          </v:shape>
        </w:pict>
      </w:r>
    </w:p>
    <w:p w14:paraId="724D61C1" w14:textId="0A1C2BD5" w:rsidR="000A2EFC" w:rsidRPr="00F219EF" w:rsidRDefault="0028559E" w:rsidP="001B386A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951" w:name="_Ref43235758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fldChar w:fldCharType="begin"/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 SEQ </w:instrText>
      </w:r>
      <w:r w:rsidRPr="001B386A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รูปที่ </w:instrText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instrText>\</w:instrText>
      </w:r>
      <w:r w:rsidRPr="001B386A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* </w:instrText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ARABIC </w:instrText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i w:val="0"/>
          <w:iCs/>
          <w:noProof/>
          <w:sz w:val="32"/>
          <w:lang w:bidi="th-TH"/>
        </w:rPr>
        <w:t>6</w:t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fldChar w:fldCharType="end"/>
      </w:r>
      <w:bookmarkEnd w:id="951"/>
      <w:r w:rsidR="001B386A">
        <w:rPr>
          <w:rFonts w:ascii="TH Sarabun New" w:hAnsi="TH Sarabun New" w:cs="TH Sarabun New" w:hint="cs"/>
          <w:sz w:val="32"/>
          <w:cs/>
          <w:lang w:bidi="th-TH"/>
        </w:rPr>
        <w:t xml:space="preserve"> หน้าฟังก์ชันการกำหนดช่วงเวลาในรูปแบบของปฏิทิน</w:t>
      </w:r>
    </w:p>
    <w:p w14:paraId="4F8B83C3" w14:textId="4340517B" w:rsidR="000A2EFC" w:rsidRPr="00F219EF" w:rsidRDefault="000A2EFC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1582AEC8" w14:textId="75778F0F" w:rsidR="00F5722F" w:rsidRPr="00F219EF" w:rsidRDefault="00F5722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6B828B1" w14:textId="18C19112" w:rsidR="00F5722F" w:rsidRPr="00F219EF" w:rsidRDefault="00F5722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4E72585" w14:textId="1FFFCD88" w:rsidR="009C0A0D" w:rsidRPr="00F219EF" w:rsidRDefault="009C0A0D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37CAF73" w14:textId="77777777" w:rsidR="009C0A0D" w:rsidRPr="00F219EF" w:rsidRDefault="009C0A0D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080AD87" w14:textId="3EAFC94B" w:rsidR="00F5722F" w:rsidRPr="00F219EF" w:rsidRDefault="00F5722F" w:rsidP="00F219EF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952" w:name="_Toc432533483"/>
      <w:r w:rsidRPr="00F219EF">
        <w:rPr>
          <w:rFonts w:ascii="TH Sarabun New" w:hAnsi="TH Sarabun New" w:cs="TH Sarabun New"/>
          <w:b/>
          <w:bCs w:val="0"/>
          <w:sz w:val="32"/>
          <w:lang w:bidi="th-TH"/>
        </w:rPr>
        <w:t>Proceedings Summary</w:t>
      </w:r>
      <w:bookmarkEnd w:id="952"/>
    </w:p>
    <w:p w14:paraId="3446595F" w14:textId="01684DB4" w:rsidR="00F5722F" w:rsidRPr="00F219EF" w:rsidRDefault="00F5722F" w:rsidP="00F219E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ในส่วนของ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Proceedings Chart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จะแสดงจำนวนของ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ในรูปแบบของแผนภูมิแท่ง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Column Chart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ของแต่ละภาควิชา ได้แก่ เคมี ฟิสิกส์ ชีวะ คณิตศาสตร์ และวิทยาการคอมพิวเตอร์และเทคโนโลยีสารสนเทศ โดยเมื่อนำ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เมาส์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ชี้ที่แผนภูมิแท่งจะปรากฏป้ายแสดงจำนวนของ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ของแต่ละปี</w:t>
      </w:r>
    </w:p>
    <w:p w14:paraId="6ADE6A53" w14:textId="68D4BAA3" w:rsidR="00F5722F" w:rsidRPr="00F219EF" w:rsidRDefault="00F5722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Proceedings Data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เป็นส่วนที่แสดงจำนวนของ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ที่มีทั้งหมดในแต่ละปี โดยแบ่งเป็น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National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International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เมื่อผู้ใช้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เลือกที่ตัวเลขที่สนใจจะปรากฏหน้าค้นหา เพื่อให้ผู้ใช้สามารถค้นหาเพิ่มเติมได้ และผู้ใช้สามารถเลือกเฉพาะปีที่ต้องการให้แสดงได้ </w:t>
      </w:r>
    </w:p>
    <w:p w14:paraId="71A1EFA8" w14:textId="001F1C25" w:rsidR="00F5722F" w:rsidRPr="00F219EF" w:rsidRDefault="00F5722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  <w:t>3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Search on Range of Publication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Proceedings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เป็นส่วนที่ใช้สำหรับค้นหาจำนวนของ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ทั้งหมด โดยผู้ใช้สามารถกำหนดช่วงเวลาที่ต้องการค้นหาได้ ซึ่งระบบมีปฏิทิน เพื่อให้ผู้ใช้ง่ายต่อการกำหนดช่วงเวลาที่ต้องการค้นหา</w:t>
      </w:r>
    </w:p>
    <w:p w14:paraId="2B2E31C1" w14:textId="77777777" w:rsidR="00F5722F" w:rsidRPr="00F219EF" w:rsidRDefault="00F5722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4F6673D6" w14:textId="6F8EF705" w:rsidR="000A2EFC" w:rsidRPr="00F219EF" w:rsidRDefault="000A2EFC" w:rsidP="00F219EF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953" w:name="_Toc432533484"/>
      <w:r w:rsidRPr="00F219EF">
        <w:rPr>
          <w:rFonts w:ascii="TH Sarabun New" w:hAnsi="TH Sarabun New" w:cs="TH Sarabun New"/>
          <w:b/>
          <w:bCs w:val="0"/>
          <w:sz w:val="32"/>
          <w:lang w:bidi="th-TH"/>
        </w:rPr>
        <w:t>All paper</w:t>
      </w:r>
      <w:bookmarkEnd w:id="953"/>
    </w:p>
    <w:p w14:paraId="434A78E0" w14:textId="18CA7A3C" w:rsidR="002417B6" w:rsidRDefault="002417B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All Paper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ได้ โดยเลือกที่เมนู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Research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All Paper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432357751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54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55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56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7</w:t>
        </w:r>
      </w:ins>
      <w:ins w:id="957" w:author="Yanapat Ruangsakul" w:date="2015-10-13T16:30:00Z">
        <w:del w:id="958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59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60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7</w:delText>
          </w:r>
        </w:del>
      </w:ins>
      <w:del w:id="961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7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ซึ่งมีรายละเอียด ดังนี้</w:t>
      </w:r>
    </w:p>
    <w:p w14:paraId="57A6B29F" w14:textId="77777777" w:rsidR="009D361F" w:rsidRPr="00F219EF" w:rsidRDefault="009D361F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8712A4" w14:textId="4E65F38C" w:rsidR="0028559E" w:rsidRPr="00F219EF" w:rsidRDefault="00B44755" w:rsidP="009D361F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1682C687">
          <v:shape id="_x0000_i1031" type="#_x0000_t75" style="width:450.75pt;height:309pt">
            <v:imagedata r:id="rId16" o:title="p3"/>
          </v:shape>
        </w:pict>
      </w:r>
    </w:p>
    <w:p w14:paraId="57924A32" w14:textId="1A3A3194" w:rsidR="000A2EFC" w:rsidRPr="00F219EF" w:rsidRDefault="0028559E" w:rsidP="009D361F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962" w:name="_Ref43235775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7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962"/>
      <w:r w:rsidR="009D361F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9D361F" w:rsidRPr="009D361F">
        <w:rPr>
          <w:rFonts w:ascii="TH Sarabun New" w:hAnsi="TH Sarabun New" w:cs="TH Sarabun New" w:hint="cs"/>
          <w:sz w:val="32"/>
          <w:cs/>
          <w:lang w:bidi="th-TH"/>
        </w:rPr>
        <w:t xml:space="preserve">หน้าฟอร์มเมนู </w:t>
      </w:r>
      <w:r w:rsidR="009D361F"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All Paper</w:t>
      </w:r>
    </w:p>
    <w:p w14:paraId="5EFF50BE" w14:textId="5F6AA54E" w:rsidR="002417B6" w:rsidRDefault="002417B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lastRenderedPageBreak/>
        <w:tab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ผู้ใช้สามารถค้นหาเอกสารที่ต้องการได้ โดยการกรอกข้อมูลในช่องค้นหา (</w:t>
      </w:r>
      <w:r w:rsidR="00CF6035" w:rsidRPr="00F219EF">
        <w:rPr>
          <w:rFonts w:ascii="TH Sarabun New" w:hAnsi="TH Sarabun New" w:cs="TH Sarabun New"/>
          <w:sz w:val="32"/>
          <w:szCs w:val="32"/>
          <w:lang w:bidi="th-TH"/>
        </w:rPr>
        <w:t>Search</w: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นอกจากนั้นระบบยังสามารถเพิ่มรายละอียดสำหรับการค้นหาได้ โดย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ที่ปุ่ม </w:t>
      </w:r>
      <w:r w:rsidR="00CF6035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Advance Search </w: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จากนั้นจะปรากฏเครื่องมือการค้นหาเพิ่มเติม (ดัง</w: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CF6035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432357969 </w:instrText>
      </w:r>
      <w:r w:rsidR="00CF6035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63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64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65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8</w:t>
        </w:r>
      </w:ins>
      <w:ins w:id="966" w:author="Yanapat Ruangsakul" w:date="2015-10-13T16:30:00Z">
        <w:del w:id="967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68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69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8</w:delText>
          </w:r>
        </w:del>
      </w:ins>
      <w:del w:id="970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8</w:delText>
        </w:r>
      </w:del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t>)</w:t>
      </w:r>
    </w:p>
    <w:p w14:paraId="0C9FF9C9" w14:textId="77777777" w:rsidR="009D361F" w:rsidRPr="00F219EF" w:rsidRDefault="009D361F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286D8D5" w14:textId="77777777" w:rsidR="0028559E" w:rsidRPr="00F219EF" w:rsidRDefault="00B44755" w:rsidP="009D361F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36676091">
          <v:shape id="_x0000_i1032" type="#_x0000_t75" style="width:450pt;height:160.5pt">
            <v:imagedata r:id="rId17" o:title="3" cropbottom="15033f"/>
          </v:shape>
        </w:pict>
      </w:r>
    </w:p>
    <w:p w14:paraId="008CD2C0" w14:textId="366C3E33" w:rsidR="000A2EFC" w:rsidRPr="00F219EF" w:rsidRDefault="0028559E" w:rsidP="009D361F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971" w:name="_Ref432357969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8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971"/>
      <w:r w:rsidR="009D361F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หน้า</w:t>
      </w:r>
      <w:r w:rsidR="00602AE0">
        <w:rPr>
          <w:rFonts w:ascii="TH Sarabun New" w:hAnsi="TH Sarabun New" w:cs="TH Sarabun New" w:hint="cs"/>
          <w:sz w:val="32"/>
          <w:cs/>
          <w:lang w:bidi="th-TH"/>
        </w:rPr>
        <w:t>ฟอร์ม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เครื่องมือการค้นหาเพิ่มเติม</w:t>
      </w:r>
    </w:p>
    <w:p w14:paraId="1D420029" w14:textId="77777777" w:rsidR="009D361F" w:rsidRDefault="002D15BC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</w:p>
    <w:p w14:paraId="480E5D11" w14:textId="38A12033" w:rsidR="000A2EFC" w:rsidRDefault="002D15BC" w:rsidP="009D361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เมื่อ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ปุ่ม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Detail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ระบบจะแสดงรายละเอียดของ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432360286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7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7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74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9</w:t>
        </w:r>
      </w:ins>
      <w:ins w:id="975" w:author="Yanapat Ruangsakul" w:date="2015-10-13T16:30:00Z">
        <w:del w:id="97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7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78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9</w:delText>
          </w:r>
        </w:del>
      </w:ins>
      <w:del w:id="97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9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7CA4C03D" w14:textId="77777777" w:rsidR="009D361F" w:rsidRPr="00F219EF" w:rsidRDefault="009D361F" w:rsidP="009D361F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82F6D65" w14:textId="77777777" w:rsidR="0028559E" w:rsidRPr="00F219EF" w:rsidRDefault="00B44755" w:rsidP="009D361F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680F0C7A">
          <v:shape id="_x0000_i1033" type="#_x0000_t75" style="width:450pt;height:209.25pt">
            <v:imagedata r:id="rId18" o:title="3"/>
          </v:shape>
        </w:pict>
      </w:r>
    </w:p>
    <w:p w14:paraId="2A7CF6F9" w14:textId="4538B7EF" w:rsidR="000A2EFC" w:rsidRPr="00F219EF" w:rsidRDefault="0028559E" w:rsidP="009D361F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980" w:name="_Ref432360286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9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980"/>
      <w:r w:rsidR="009D361F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หน้า</w:t>
      </w:r>
      <w:r w:rsidR="00602AE0">
        <w:rPr>
          <w:rFonts w:ascii="TH Sarabun New" w:hAnsi="TH Sarabun New" w:cs="TH Sarabun New" w:hint="cs"/>
          <w:sz w:val="32"/>
          <w:cs/>
          <w:lang w:bidi="th-TH"/>
        </w:rPr>
        <w:t>ฟอร์ม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รายละเอียดของเอกสาร</w:t>
      </w:r>
    </w:p>
    <w:p w14:paraId="48E87BAD" w14:textId="77777777" w:rsidR="009D361F" w:rsidRDefault="002D15BC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2B7DC552" w14:textId="77777777" w:rsidR="00426818" w:rsidRDefault="0042681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67E2C0D" w14:textId="77777777" w:rsidR="00426818" w:rsidRDefault="0042681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616CF73E" w14:textId="77777777" w:rsidR="00426818" w:rsidRDefault="0042681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2C55DD91" w14:textId="77777777" w:rsidR="00426818" w:rsidRDefault="0042681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521C78F" w14:textId="77777777" w:rsidR="00426818" w:rsidRDefault="0042681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8BBF627" w14:textId="221F648B" w:rsidR="00786CB3" w:rsidRDefault="002D15BC" w:rsidP="009D361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lastRenderedPageBreak/>
        <w:t>3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ผู้ใช้สามารถเลือกจำนวนรายการการนำเสนอได้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432360570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8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8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83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10</w:t>
        </w:r>
      </w:ins>
      <w:ins w:id="984" w:author="Yanapat Ruangsakul" w:date="2015-10-13T16:30:00Z">
        <w:del w:id="98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8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87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10</w:delText>
          </w:r>
        </w:del>
      </w:ins>
      <w:del w:id="98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10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42E431D5" w14:textId="77777777" w:rsidR="00426818" w:rsidRPr="00F219EF" w:rsidRDefault="00426818" w:rsidP="009D361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9B78A7E" w14:textId="77777777" w:rsidR="0028559E" w:rsidRPr="00F219EF" w:rsidRDefault="0052030A" w:rsidP="009D361F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428D1FFF">
          <v:shape id="_x0000_i1034" type="#_x0000_t75" style="width:212.25pt;height:92.25pt">
            <v:imagedata r:id="rId19" o:title="3"/>
          </v:shape>
        </w:pict>
      </w:r>
    </w:p>
    <w:p w14:paraId="7B435683" w14:textId="38913706" w:rsidR="00786CB3" w:rsidRPr="00F219EF" w:rsidRDefault="0028559E" w:rsidP="009D361F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989" w:name="_Ref432360570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10</w: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989"/>
      <w:r w:rsidR="009D361F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426818">
        <w:rPr>
          <w:rFonts w:ascii="TH Sarabun New" w:hAnsi="TH Sarabun New" w:cs="TH Sarabun New" w:hint="cs"/>
          <w:sz w:val="32"/>
          <w:cs/>
          <w:lang w:bidi="th-TH"/>
        </w:rPr>
        <w:t>หน้า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ฟังก์ชัน</w:t>
      </w:r>
      <w:r w:rsidR="00426818">
        <w:rPr>
          <w:rFonts w:ascii="TH Sarabun New" w:hAnsi="TH Sarabun New" w:cs="TH Sarabun New" w:hint="cs"/>
          <w:sz w:val="32"/>
          <w:cs/>
          <w:lang w:bidi="th-TH"/>
        </w:rPr>
        <w:t>การเลือก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จำนวนรายการ</w:t>
      </w:r>
      <w:r w:rsidR="00426818">
        <w:rPr>
          <w:rFonts w:ascii="TH Sarabun New" w:hAnsi="TH Sarabun New" w:cs="TH Sarabun New" w:hint="cs"/>
          <w:sz w:val="32"/>
          <w:cs/>
          <w:lang w:bidi="th-TH"/>
        </w:rPr>
        <w:t>ของเอกสารที่ต้องการแสดง</w:t>
      </w:r>
    </w:p>
    <w:p w14:paraId="67D23BF2" w14:textId="77777777" w:rsidR="009D361F" w:rsidRPr="003B65C8" w:rsidRDefault="009D361F">
      <w:pPr>
        <w:rPr>
          <w:rFonts w:ascii="TH Sarabun New" w:hAnsi="TH Sarabun New"/>
          <w:sz w:val="32"/>
          <w:szCs w:val="32"/>
          <w:lang w:bidi="th-TH"/>
          <w:rPrChange w:id="990" w:author="Siwawes Wongcharoen" w:date="2015-10-13T16:55:00Z">
            <w:rPr>
              <w:lang w:bidi="th-TH"/>
            </w:rPr>
          </w:rPrChange>
        </w:rPr>
        <w:pPrChange w:id="991" w:author="Siwawes Wongcharoen" w:date="2015-10-13T16:55:00Z">
          <w:pPr>
            <w:pStyle w:val="Heading2"/>
            <w:jc w:val="thaiDistribute"/>
          </w:pPr>
        </w:pPrChange>
      </w:pPr>
    </w:p>
    <w:p w14:paraId="5FB8E972" w14:textId="2B357658" w:rsidR="00A90E0C" w:rsidRPr="00F219EF" w:rsidRDefault="00A90E0C" w:rsidP="00F219EF">
      <w:pPr>
        <w:pStyle w:val="Heading2"/>
        <w:jc w:val="thaiDistribute"/>
        <w:rPr>
          <w:rFonts w:ascii="TH Sarabun New" w:hAnsi="TH Sarabun New"/>
          <w:lang w:bidi="th-TH"/>
        </w:rPr>
      </w:pPr>
      <w:bookmarkStart w:id="992" w:name="_Toc432533485"/>
      <w:r w:rsidRPr="00F219EF">
        <w:rPr>
          <w:rFonts w:ascii="TH Sarabun New" w:hAnsi="TH Sarabun New"/>
          <w:cs/>
          <w:lang w:bidi="th-TH"/>
        </w:rPr>
        <w:t>สืบค้นลำดับผลงานอาจารย์</w:t>
      </w:r>
      <w:bookmarkEnd w:id="992"/>
    </w:p>
    <w:p w14:paraId="40025C2B" w14:textId="0E0FB45E" w:rsidR="00417D30" w:rsidRPr="00F219EF" w:rsidRDefault="00417D30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การสืบค้นลำดับผลงานอาจารย์สามารถสืบค้นได้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6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รูปแบบ ได้แก่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Summary, Chemistry</w:t>
      </w:r>
      <w:r w:rsidR="009260C2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, Physics, Biology, Mathematics </w:t>
      </w:r>
      <w:r w:rsidR="009260C2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="009260C2" w:rsidRPr="00F219EF">
        <w:rPr>
          <w:rFonts w:ascii="TH Sarabun New" w:hAnsi="TH Sarabun New" w:cs="TH Sarabun New"/>
          <w:sz w:val="32"/>
          <w:szCs w:val="32"/>
          <w:lang w:bidi="th-TH"/>
        </w:rPr>
        <w:t>CSIT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โดยมีขั้นตอนการสืบค้น ดังนี้</w:t>
      </w:r>
    </w:p>
    <w:p w14:paraId="454923A0" w14:textId="5A398BEC" w:rsidR="00CC1F4F" w:rsidRPr="00F219EF" w:rsidRDefault="00CC1F4F" w:rsidP="00F219EF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993" w:name="_Toc432533486"/>
      <w:r w:rsidRPr="00F219EF">
        <w:rPr>
          <w:rFonts w:ascii="TH Sarabun New" w:hAnsi="TH Sarabun New" w:cs="TH Sarabun New"/>
          <w:b/>
          <w:bCs w:val="0"/>
          <w:sz w:val="32"/>
          <w:lang w:bidi="th-TH"/>
        </w:rPr>
        <w:t>Summary</w:t>
      </w:r>
      <w:bookmarkEnd w:id="993"/>
    </w:p>
    <w:p w14:paraId="7B864A9D" w14:textId="4BD2A140" w:rsidR="00CE1D2B" w:rsidRPr="00F219EF" w:rsidRDefault="00CE1D2B" w:rsidP="00F219EF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ได้</w:t>
      </w:r>
      <w:r w:rsidR="005055F8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เพื่อดูสรุปผล</w:t>
      </w:r>
      <w:r w:rsidR="00CC1F4F"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จำนวนการ</w:t>
      </w:r>
      <w:r w:rsidR="005055F8" w:rsidRPr="00F219EF">
        <w:rPr>
          <w:rFonts w:ascii="TH Sarabun New" w:hAnsi="TH Sarabun New" w:cs="TH Sarabun New"/>
          <w:sz w:val="32"/>
          <w:szCs w:val="32"/>
          <w:cs/>
          <w:lang w:bidi="th-TH"/>
        </w:rPr>
        <w:t>ตีพิมพ์เอกสารของอาจารย์แต่ละท่านที่</w:t>
      </w:r>
      <w:r w:rsidR="00CC1F4F" w:rsidRPr="00F219EF">
        <w:rPr>
          <w:rFonts w:ascii="TH Sarabun New" w:hAnsi="TH Sarabun New" w:cs="TH Sarabun New"/>
          <w:sz w:val="32"/>
          <w:szCs w:val="32"/>
          <w:cs/>
          <w:lang w:bidi="th-TH"/>
        </w:rPr>
        <w:t>สังกัด</w:t>
      </w:r>
      <w:r w:rsidR="005055F8" w:rsidRPr="00F219EF">
        <w:rPr>
          <w:rFonts w:ascii="TH Sarabun New" w:hAnsi="TH Sarabun New" w:cs="TH Sarabun New"/>
          <w:sz w:val="32"/>
          <w:szCs w:val="32"/>
          <w:cs/>
          <w:lang w:bidi="th-TH"/>
        </w:rPr>
        <w:t>อยู่คณะวิทยาศาสตร์ มหาวิทยาลัยนเรศวร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โดยการเลือกที่เมนู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432413446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94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95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96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11</w:t>
        </w:r>
      </w:ins>
      <w:ins w:id="997" w:author="Yanapat Ruangsakul" w:date="2015-10-13T16:30:00Z">
        <w:del w:id="998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99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000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11</w:delText>
          </w:r>
        </w:del>
      </w:ins>
      <w:del w:id="1001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11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5055F8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โดยมีรายละเอียดต่าง ๆ ดังนี้</w:t>
      </w:r>
    </w:p>
    <w:p w14:paraId="6F3740F2" w14:textId="23B05D91" w:rsidR="00417D30" w:rsidRPr="00F219EF" w:rsidRDefault="00417D30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513A68" w14:textId="77777777" w:rsidR="0028559E" w:rsidRPr="00F219EF" w:rsidRDefault="00B44755" w:rsidP="00426818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4237B1A4">
          <v:shape id="_x0000_i1035" type="#_x0000_t75" style="width:450.75pt;height:209.25pt">
            <v:imagedata r:id="rId20" o:title="1"/>
          </v:shape>
        </w:pict>
      </w:r>
    </w:p>
    <w:p w14:paraId="2661B9BE" w14:textId="618CADD0" w:rsidR="001F59D5" w:rsidRPr="00F219EF" w:rsidRDefault="0028559E" w:rsidP="00426818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002" w:name="_Ref432413446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11</w: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002"/>
      <w:r w:rsidR="00426818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426818">
        <w:rPr>
          <w:rFonts w:ascii="TH Sarabun New" w:hAnsi="TH Sarabun New" w:cs="TH Sarabun New" w:hint="cs"/>
          <w:sz w:val="32"/>
          <w:cs/>
          <w:lang w:bidi="th-TH"/>
        </w:rPr>
        <w:t>หน้าฟอร์มเมนู</w:t>
      </w:r>
      <w:r w:rsidR="00426818" w:rsidRPr="00426818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426818"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Summary</w:t>
      </w:r>
    </w:p>
    <w:p w14:paraId="66B9F1E7" w14:textId="77777777" w:rsidR="00426818" w:rsidRDefault="00CC1F4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</w:p>
    <w:p w14:paraId="478CBAA9" w14:textId="77777777" w:rsidR="00426818" w:rsidRDefault="00426818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CE1D243" w14:textId="77777777" w:rsidR="00426818" w:rsidRDefault="00426818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E4C519E" w14:textId="77777777" w:rsidR="00426818" w:rsidRDefault="00426818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0E40F36" w14:textId="77777777" w:rsidR="00426818" w:rsidRDefault="00426818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A699C85" w14:textId="3294BA73" w:rsidR="00786CB3" w:rsidRDefault="00CC1F4F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lastRenderedPageBreak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ผู้ใช้สามารถเลือกเฉพาะปีที่สนใจ โดยการ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เลือกที่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all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จากนั้นจะปรากฏตัวเลือก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432414551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03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04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005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12</w:t>
        </w:r>
      </w:ins>
      <w:ins w:id="1006" w:author="Yanapat Ruangsakul" w:date="2015-10-13T16:30:00Z">
        <w:del w:id="1007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08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009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12</w:delText>
          </w:r>
        </w:del>
      </w:ins>
      <w:del w:id="1010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12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58286B59" w14:textId="77777777" w:rsidR="00426818" w:rsidRPr="00F219EF" w:rsidRDefault="00426818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FEC096C" w14:textId="77777777" w:rsidR="0028559E" w:rsidRPr="00F219EF" w:rsidRDefault="00B44755" w:rsidP="00426818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601AA15F">
          <v:shape id="_x0000_i1036" type="#_x0000_t75" style="width:184.5pt;height:105pt">
            <v:imagedata r:id="rId21" o:title="2"/>
          </v:shape>
        </w:pict>
      </w:r>
    </w:p>
    <w:p w14:paraId="11A08AE4" w14:textId="464610B7" w:rsidR="00786CB3" w:rsidRPr="00F219EF" w:rsidRDefault="0028559E" w:rsidP="00426818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011" w:name="_Ref43241455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12</w: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011"/>
      <w:r w:rsidR="00426818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426818" w:rsidRPr="002C32E3">
        <w:rPr>
          <w:rFonts w:ascii="TH Sarabun New" w:hAnsi="TH Sarabun New" w:cs="TH Sarabun New" w:hint="cs"/>
          <w:sz w:val="32"/>
          <w:cs/>
          <w:lang w:bidi="th-TH"/>
        </w:rPr>
        <w:t>หน้าฟังก์ชันการเรียกดู</w:t>
      </w:r>
      <w:r w:rsidR="00426818">
        <w:rPr>
          <w:rFonts w:ascii="TH Sarabun New" w:hAnsi="TH Sarabun New" w:cs="TH Sarabun New" w:hint="cs"/>
          <w:sz w:val="32"/>
          <w:cs/>
          <w:lang w:bidi="th-TH"/>
        </w:rPr>
        <w:t>เอกสาร</w:t>
      </w:r>
      <w:r w:rsidR="00426818" w:rsidRPr="002C32E3">
        <w:rPr>
          <w:rFonts w:ascii="TH Sarabun New" w:hAnsi="TH Sarabun New" w:cs="TH Sarabun New" w:hint="cs"/>
          <w:sz w:val="32"/>
          <w:cs/>
          <w:lang w:bidi="th-TH"/>
        </w:rPr>
        <w:t>เฉพาะปีที่สนใจ</w:t>
      </w:r>
    </w:p>
    <w:p w14:paraId="09707E48" w14:textId="77777777" w:rsidR="00602AE0" w:rsidRDefault="00CC1F4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78ADAED9" w14:textId="72A3A397" w:rsidR="00786CB3" w:rsidRPr="00F219EF" w:rsidRDefault="00CC1F4F" w:rsidP="00602AE0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การนำเสนอลำดับผลงานวิจัยจะนำเสนอรายชื่ออาจารย์ที่มีจำนวนการตีพิมพ์เอกสารมากที่สุดเป็นอันดับแรก ซึ่งผู้ใช้สามารถ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A12746"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ที่ตัวเลขในคอลัมน์ “</w:t>
      </w:r>
      <w:r w:rsidR="00A12746" w:rsidRPr="00F219EF">
        <w:rPr>
          <w:rFonts w:ascii="TH Sarabun New" w:hAnsi="TH Sarabun New" w:cs="TH Sarabun New"/>
          <w:sz w:val="32"/>
          <w:szCs w:val="32"/>
          <w:lang w:bidi="th-TH"/>
        </w:rPr>
        <w:t>Number of Publications</w:t>
      </w:r>
      <w:r w:rsidR="00A12746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จะปรากฏดัง</w:t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A12746" w:rsidRPr="00602AE0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432414965 </w:instrText>
      </w:r>
      <w:r w:rsidR="00A12746" w:rsidRPr="00602AE0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602AE0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602AE0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1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13" w:author="Siwawes Wongcharoen" w:date="2015-10-13T21:04:00Z">
              <w:rPr>
                <w:rFonts w:ascii="TH Sarabun New" w:hAnsi="TH Sarabun New" w:cs="TH Sarabun New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014" w:author="Siwawes Wongcharoen" w:date="2015-10-13T21:04:00Z">
              <w:rPr>
                <w:rFonts w:ascii="TH Sarabun New" w:hAnsi="TH Sarabun New" w:cs="TH Sarabun New"/>
                <w:noProof/>
                <w:sz w:val="32"/>
                <w:cs/>
                <w:lang w:bidi="th-TH"/>
              </w:rPr>
            </w:rPrChange>
          </w:rPr>
          <w:t>13</w:t>
        </w:r>
      </w:ins>
      <w:ins w:id="1015" w:author="Yanapat Ruangsakul" w:date="2015-10-13T16:30:00Z">
        <w:del w:id="101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17" w:author="Yanapat Ruangsakul" w:date="2015-10-13T16:30:00Z">
                <w:rPr>
                  <w:rFonts w:ascii="TH Sarabun New" w:hAnsi="TH Sarabun New" w:cs="TH Sarabun New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cs/>
              <w:lang w:bidi="th-TH"/>
              <w:rPrChange w:id="1018" w:author="Yanapat Ruangsakul" w:date="2015-10-13T16:30:00Z">
                <w:rPr>
                  <w:rFonts w:ascii="TH Sarabun New" w:hAnsi="TH Sarabun New" w:cs="TH Sarabun New"/>
                  <w:noProof/>
                  <w:sz w:val="32"/>
                  <w:cs/>
                  <w:lang w:bidi="th-TH"/>
                </w:rPr>
              </w:rPrChange>
            </w:rPr>
            <w:delText>13</w:delText>
          </w:r>
        </w:del>
      </w:ins>
      <w:del w:id="101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</w:rPr>
          <w:delText>13</w:delText>
        </w:r>
      </w:del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A12746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เพื่อให้ดูรายชื่อเอกสารของอาจารย์ท่านที่ส</w:t>
      </w:r>
      <w:r w:rsidR="001D5930" w:rsidRPr="00F219EF">
        <w:rPr>
          <w:rFonts w:ascii="TH Sarabun New" w:hAnsi="TH Sarabun New" w:cs="TH Sarabun New"/>
          <w:sz w:val="32"/>
          <w:szCs w:val="32"/>
          <w:cs/>
          <w:lang w:bidi="th-TH"/>
        </w:rPr>
        <w:t>นใจทั้งหมด นอกจากนี้ผู้ใช้ยังสามารถใช้เครื่องมือเพื่อสืบค้นเอกสารที่เกี่ยวข้องได้</w:t>
      </w:r>
    </w:p>
    <w:p w14:paraId="0D1E48A2" w14:textId="77777777" w:rsidR="00A12746" w:rsidRPr="00F219EF" w:rsidRDefault="00A1274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1E176CB" w14:textId="77777777" w:rsidR="00A12746" w:rsidRPr="00F219EF" w:rsidRDefault="00B44755" w:rsidP="00602AE0">
      <w:pPr>
        <w:keepNext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33C4E96E">
          <v:shape id="_x0000_i1037" type="#_x0000_t75" style="width:450pt;height:194.25pt">
            <v:imagedata r:id="rId22" o:title="3"/>
          </v:shape>
        </w:pict>
      </w:r>
    </w:p>
    <w:p w14:paraId="7B77F022" w14:textId="4136E0D7" w:rsidR="001D5930" w:rsidRDefault="00A12746" w:rsidP="00602AE0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020" w:name="_Ref432414965"/>
      <w:r w:rsidRPr="00F219EF">
        <w:rPr>
          <w:rFonts w:ascii="TH Sarabun New" w:hAnsi="TH Sarabun New" w:cs="TH Sarabun New"/>
          <w:cs/>
          <w:lang w:bidi="th-TH"/>
        </w:rPr>
        <w:t xml:space="preserve">รูปที่ 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lang w:bidi="th-TH"/>
        </w:rPr>
        <w:instrText xml:space="preserve">SEQ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hAnsi="TH Sarabun New" w:cs="TH Sarabun New"/>
          <w:sz w:val="32"/>
          <w:lang w:bidi="th-TH"/>
        </w:rPr>
        <w:instrText>\</w:instrText>
      </w:r>
      <w:r w:rsidRPr="00F219EF">
        <w:rPr>
          <w:rFonts w:ascii="TH Sarabun New" w:hAnsi="TH Sarabun New" w:cs="TH Sarabun New"/>
          <w:bCs w:val="0"/>
          <w:iCs/>
          <w:sz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sz w:val="32"/>
          <w:lang w:bidi="th-TH"/>
        </w:rPr>
        <w:instrText>ARABIC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separate"/>
      </w:r>
      <w:r w:rsidR="00615528">
        <w:rPr>
          <w:rFonts w:ascii="TH Sarabun New" w:hAnsi="TH Sarabun New" w:cs="TH Sarabun New"/>
          <w:noProof/>
          <w:sz w:val="32"/>
          <w:cs/>
          <w:lang w:bidi="th-TH"/>
        </w:rPr>
        <w:t>13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end"/>
      </w:r>
      <w:bookmarkEnd w:id="1020"/>
      <w:r w:rsidR="00602AE0">
        <w:rPr>
          <w:rFonts w:ascii="TH Sarabun New" w:hAnsi="TH Sarabun New" w:cs="TH Sarabun New" w:hint="cs"/>
          <w:sz w:val="32"/>
          <w:cs/>
          <w:lang w:bidi="th-TH"/>
        </w:rPr>
        <w:t xml:space="preserve"> หน้าฟอร์มเครื่องมือการค้นหาเพิ่มเติม</w:t>
      </w:r>
    </w:p>
    <w:p w14:paraId="173B0366" w14:textId="77777777" w:rsidR="00602AE0" w:rsidRPr="00602AE0" w:rsidRDefault="00602AE0" w:rsidP="00602AE0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559493BA" w14:textId="77777777" w:rsidR="00602AE0" w:rsidRPr="00F219EF" w:rsidRDefault="00602AE0" w:rsidP="00602AE0">
      <w:pPr>
        <w:keepNext/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นอกจากนี้ผู้ใช้สามารถเลือกดูสรุปผลจำนวนการตีพิมพ์ของอาจารย์แต่ละท่านในแต่ละภาควิชาได้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และเลือกภาควิชาที่ต้องการได้ ดังนี้</w:t>
      </w:r>
    </w:p>
    <w:p w14:paraId="3FF438FC" w14:textId="77777777" w:rsidR="00602AE0" w:rsidRPr="003B65C8" w:rsidRDefault="00602AE0">
      <w:pPr>
        <w:pStyle w:val="Heading4"/>
        <w:rPr>
          <w:rFonts w:ascii="TH Sarabun New" w:hAnsi="TH Sarabun New" w:cs="TH Sarabun New"/>
          <w:sz w:val="32"/>
          <w:szCs w:val="32"/>
          <w:lang w:bidi="th-TH"/>
          <w:rPrChange w:id="1021" w:author="Siwawes Wongcharoen" w:date="2015-10-13T16:56:00Z">
            <w:rPr>
              <w:lang w:bidi="th-TH"/>
            </w:rPr>
          </w:rPrChange>
        </w:rPr>
        <w:pPrChange w:id="1022" w:author="Siwawes Wongcharoen" w:date="2015-10-13T16:56:00Z">
          <w:pPr>
            <w:keepNext/>
            <w:jc w:val="thaiDistribute"/>
          </w:pPr>
        </w:pPrChange>
      </w:pPr>
      <w:bookmarkStart w:id="1023" w:name="_Toc432533487"/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24" w:author="Siwawes Wongcharoen" w:date="2015-10-13T16:56:00Z">
            <w:rPr>
              <w:i/>
              <w:iCs/>
              <w:cs/>
              <w:lang w:bidi="th-TH"/>
            </w:rPr>
          </w:rPrChange>
        </w:rPr>
        <w:t>ภาควิชาเคมี (</w:t>
      </w:r>
      <w:r w:rsidRPr="003B65C8">
        <w:rPr>
          <w:rFonts w:ascii="TH Sarabun New" w:hAnsi="TH Sarabun New" w:cs="TH Sarabun New"/>
          <w:sz w:val="32"/>
          <w:szCs w:val="32"/>
          <w:lang w:bidi="th-TH"/>
          <w:rPrChange w:id="1025" w:author="Siwawes Wongcharoen" w:date="2015-10-13T16:56:00Z">
            <w:rPr>
              <w:i/>
              <w:iCs/>
              <w:lang w:bidi="th-TH"/>
            </w:rPr>
          </w:rPrChange>
        </w:rPr>
        <w:t>Chemistry</w:t>
      </w:r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26" w:author="Siwawes Wongcharoen" w:date="2015-10-13T16:56:00Z">
            <w:rPr>
              <w:i/>
              <w:iCs/>
              <w:cs/>
              <w:lang w:bidi="th-TH"/>
            </w:rPr>
          </w:rPrChange>
        </w:rPr>
        <w:t>)</w:t>
      </w:r>
      <w:bookmarkEnd w:id="1023"/>
    </w:p>
    <w:p w14:paraId="2F792531" w14:textId="4B9EA55F" w:rsidR="00602AE0" w:rsidRPr="00602AE0" w:rsidRDefault="00602AE0" w:rsidP="00602AE0">
      <w:pPr>
        <w:ind w:firstLine="720"/>
        <w:rPr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ผู้ใช้สามารถเลือกดูสรุปผลจำนวนการตีพิมพ์ผลงานของอาจารย์เฉพาะภาควิชาเคมีได้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Chemistry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จะปรากฏหน้า ดัง</w:t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602AE0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432418162 </w:instrText>
      </w:r>
      <w:r w:rsidRPr="00602AE0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602AE0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Pr="00602AE0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2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2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029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14</w:t>
        </w:r>
      </w:ins>
      <w:ins w:id="1030" w:author="Yanapat Ruangsakul" w:date="2015-10-13T16:30:00Z">
        <w:del w:id="103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3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033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14</w:delText>
          </w:r>
        </w:del>
      </w:ins>
      <w:del w:id="103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14</w:delText>
        </w:r>
      </w:del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0A6DE8D6" w14:textId="0A135A8D" w:rsidR="0028559E" w:rsidRPr="00F219EF" w:rsidRDefault="00B44755" w:rsidP="00602AE0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7A6CC854">
          <v:shape id="_x0000_i1038" type="#_x0000_t75" style="width:450pt;height:209.25pt">
            <v:imagedata r:id="rId23" o:title="2"/>
          </v:shape>
        </w:pict>
      </w:r>
    </w:p>
    <w:p w14:paraId="4B8AF337" w14:textId="4939B305" w:rsidR="00786CB3" w:rsidRPr="00602AE0" w:rsidRDefault="0028559E" w:rsidP="00602AE0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035" w:name="_Ref43241816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14</w: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035"/>
      <w:r w:rsidR="00602AE0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602AE0" w:rsidRPr="00602AE0">
        <w:rPr>
          <w:rFonts w:ascii="TH Sarabun New" w:hAnsi="TH Sarabun New" w:cs="TH Sarabun New" w:hint="cs"/>
          <w:sz w:val="32"/>
          <w:cs/>
          <w:lang w:bidi="th-TH"/>
        </w:rPr>
        <w:t>หน้าฟอร์ม</w:t>
      </w:r>
      <w:r w:rsid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Staff Ranking </w:t>
      </w:r>
      <w:r w:rsidR="00602AE0" w:rsidRPr="00602AE0">
        <w:rPr>
          <w:rFonts w:ascii="TH Sarabun New" w:hAnsi="TH Sarabun New" w:cs="TH Sarabun New" w:hint="cs"/>
          <w:sz w:val="32"/>
          <w:cs/>
          <w:lang w:bidi="th-TH"/>
        </w:rPr>
        <w:t>ของ</w:t>
      </w:r>
      <w:r w:rsidR="00602AE0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Chemistry</w:t>
      </w:r>
    </w:p>
    <w:p w14:paraId="78F5C817" w14:textId="77777777" w:rsidR="00782ED4" w:rsidRPr="00F219EF" w:rsidRDefault="00782ED4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2AA76AB" w14:textId="7C10A12D" w:rsidR="00782ED4" w:rsidRPr="003B65C8" w:rsidRDefault="00782ED4">
      <w:pPr>
        <w:pStyle w:val="Heading4"/>
        <w:rPr>
          <w:rFonts w:ascii="TH Sarabun New" w:hAnsi="TH Sarabun New" w:cs="TH Sarabun New"/>
          <w:sz w:val="32"/>
          <w:szCs w:val="32"/>
          <w:lang w:bidi="th-TH"/>
          <w:rPrChange w:id="1036" w:author="Siwawes Wongcharoen" w:date="2015-10-13T16:57:00Z">
            <w:rPr>
              <w:lang w:bidi="th-TH"/>
            </w:rPr>
          </w:rPrChange>
        </w:rPr>
        <w:pPrChange w:id="1037" w:author="Siwawes Wongcharoen" w:date="2015-10-13T16:57:00Z">
          <w:pPr>
            <w:keepNext/>
            <w:jc w:val="thaiDistribute"/>
          </w:pPr>
        </w:pPrChange>
      </w:pPr>
      <w:bookmarkStart w:id="1038" w:name="_Toc432533488"/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39" w:author="Siwawes Wongcharoen" w:date="2015-10-13T16:57:00Z">
            <w:rPr>
              <w:i/>
              <w:iCs/>
              <w:cs/>
              <w:lang w:bidi="th-TH"/>
            </w:rPr>
          </w:rPrChange>
        </w:rPr>
        <w:t>ภาควิชาฟิสิกส์ (</w:t>
      </w:r>
      <w:r w:rsidRPr="003B65C8">
        <w:rPr>
          <w:rFonts w:ascii="TH Sarabun New" w:hAnsi="TH Sarabun New" w:cs="TH Sarabun New"/>
          <w:sz w:val="32"/>
          <w:szCs w:val="32"/>
          <w:lang w:bidi="th-TH"/>
          <w:rPrChange w:id="1040" w:author="Siwawes Wongcharoen" w:date="2015-10-13T16:57:00Z">
            <w:rPr>
              <w:i/>
              <w:iCs/>
              <w:lang w:bidi="th-TH"/>
            </w:rPr>
          </w:rPrChange>
        </w:rPr>
        <w:t>Physics</w:t>
      </w:r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41" w:author="Siwawes Wongcharoen" w:date="2015-10-13T16:57:00Z">
            <w:rPr>
              <w:i/>
              <w:iCs/>
              <w:cs/>
              <w:lang w:bidi="th-TH"/>
            </w:rPr>
          </w:rPrChange>
        </w:rPr>
        <w:t>)</w:t>
      </w:r>
      <w:bookmarkEnd w:id="1038"/>
    </w:p>
    <w:p w14:paraId="6097315F" w14:textId="7A24A34B" w:rsidR="00782ED4" w:rsidRPr="00F219EF" w:rsidRDefault="00782ED4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ผู้ใช้สามารถเลือกดูสรุปผลจำนวนการตีพิมพ์ผลงานของอาจารย์เฉพาะภาควิชา</w: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t>ฟิสิกส์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t>Physics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จะปรากฏหน้า ดัง</w:t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315CC9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432418198 </w:instrText>
      </w:r>
      <w:r w:rsidR="009854F9" w:rsidRPr="00315CC9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4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4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044" w:author="Siwawes Wongcharoen" w:date="2015-10-13T21:04:00Z">
              <w:rPr>
                <w:rFonts w:ascii="TH Sarabun New" w:hAnsi="TH Sarabun New" w:cs="TH Sarabun New"/>
                <w:noProof/>
                <w:sz w:val="32"/>
                <w:lang w:bidi="th-TH"/>
              </w:rPr>
            </w:rPrChange>
          </w:rPr>
          <w:t>15</w:t>
        </w:r>
      </w:ins>
      <w:ins w:id="1045" w:author="Yanapat Ruangsakul" w:date="2015-10-13T16:30:00Z">
        <w:del w:id="104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4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048" w:author="Yanapat Ruangsakul" w:date="2015-10-13T16:30:00Z">
                <w:rPr>
                  <w:rFonts w:ascii="TH Sarabun New" w:hAnsi="TH Sarabun New" w:cs="TH Sarabun New"/>
                  <w:noProof/>
                  <w:sz w:val="32"/>
                  <w:lang w:bidi="th-TH"/>
                </w:rPr>
              </w:rPrChange>
            </w:rPr>
            <w:delText>15</w:delText>
          </w:r>
        </w:del>
      </w:ins>
      <w:del w:id="104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15</w:delText>
        </w:r>
      </w:del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0809FFE4" w14:textId="77777777" w:rsidR="00782ED4" w:rsidRPr="00F219EF" w:rsidRDefault="00782ED4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6B95B12D" w14:textId="77777777" w:rsidR="0028559E" w:rsidRPr="00F219EF" w:rsidRDefault="00B44755" w:rsidP="00602AE0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0C5E3648">
          <v:shape id="_x0000_i1039" type="#_x0000_t75" style="width:450pt;height:209.25pt">
            <v:imagedata r:id="rId24" o:title="3"/>
          </v:shape>
        </w:pict>
      </w:r>
    </w:p>
    <w:p w14:paraId="38E9B02D" w14:textId="7BBBC174" w:rsidR="00786CB3" w:rsidRPr="00F219EF" w:rsidRDefault="0028559E" w:rsidP="00602AE0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050" w:name="_Ref432418198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hAnsi="TH Sarabun New" w:cs="TH Sarabun New"/>
          <w:sz w:val="32"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lang w:bidi="th-TH"/>
        </w:rPr>
        <w:instrText xml:space="preserve"> SEQ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hAnsi="TH Sarabun New" w:cs="TH Sarabun New"/>
          <w:sz w:val="32"/>
          <w:lang w:bidi="th-TH"/>
        </w:rPr>
        <w:instrText>\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sz w:val="32"/>
          <w:lang w:bidi="th-TH"/>
        </w:rPr>
        <w:instrText xml:space="preserve">ARABIC </w:instrText>
      </w:r>
      <w:r w:rsidRPr="00F219EF">
        <w:rPr>
          <w:rFonts w:ascii="TH Sarabun New" w:hAnsi="TH Sarabun New" w:cs="TH Sarabun New"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noProof/>
          <w:sz w:val="32"/>
          <w:lang w:bidi="th-TH"/>
        </w:rPr>
        <w:t>15</w:t>
      </w:r>
      <w:r w:rsidRPr="00F219EF">
        <w:rPr>
          <w:rFonts w:ascii="TH Sarabun New" w:hAnsi="TH Sarabun New" w:cs="TH Sarabun New"/>
          <w:sz w:val="32"/>
          <w:lang w:bidi="th-TH"/>
        </w:rPr>
        <w:fldChar w:fldCharType="end"/>
      </w:r>
      <w:bookmarkEnd w:id="1050"/>
      <w:r w:rsidR="00602AE0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602AE0" w:rsidRPr="00602AE0">
        <w:rPr>
          <w:rFonts w:ascii="TH Sarabun New" w:hAnsi="TH Sarabun New" w:cs="TH Sarabun New" w:hint="cs"/>
          <w:sz w:val="32"/>
          <w:cs/>
          <w:lang w:bidi="th-TH"/>
        </w:rPr>
        <w:t>หน้าฟอร์ม</w:t>
      </w:r>
      <w:r w:rsid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Staff Ranking </w:t>
      </w:r>
      <w:r w:rsidR="00602AE0" w:rsidRPr="00602AE0">
        <w:rPr>
          <w:rFonts w:ascii="TH Sarabun New" w:hAnsi="TH Sarabun New" w:cs="TH Sarabun New" w:hint="cs"/>
          <w:sz w:val="32"/>
          <w:cs/>
          <w:lang w:bidi="th-TH"/>
        </w:rPr>
        <w:t>ของ</w:t>
      </w:r>
      <w:r w:rsidR="00602AE0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Physics</w:t>
      </w:r>
    </w:p>
    <w:p w14:paraId="3E988856" w14:textId="77777777" w:rsidR="00602AE0" w:rsidRDefault="00602AE0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8626719" w14:textId="69FB65FC" w:rsidR="009854F9" w:rsidRPr="003B65C8" w:rsidRDefault="009854F9">
      <w:pPr>
        <w:pStyle w:val="Heading4"/>
        <w:rPr>
          <w:rFonts w:ascii="TH Sarabun New" w:hAnsi="TH Sarabun New" w:cs="TH Sarabun New"/>
          <w:sz w:val="32"/>
          <w:szCs w:val="32"/>
          <w:lang w:bidi="th-TH"/>
          <w:rPrChange w:id="1051" w:author="Siwawes Wongcharoen" w:date="2015-10-13T16:57:00Z">
            <w:rPr>
              <w:lang w:bidi="th-TH"/>
            </w:rPr>
          </w:rPrChange>
        </w:rPr>
        <w:pPrChange w:id="1052" w:author="Siwawes Wongcharoen" w:date="2015-10-13T16:57:00Z">
          <w:pPr>
            <w:keepNext/>
            <w:jc w:val="thaiDistribute"/>
          </w:pPr>
        </w:pPrChange>
      </w:pPr>
      <w:bookmarkStart w:id="1053" w:name="_Toc432533489"/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54" w:author="Siwawes Wongcharoen" w:date="2015-10-13T16:57:00Z">
            <w:rPr>
              <w:i/>
              <w:iCs/>
              <w:cs/>
              <w:lang w:bidi="th-TH"/>
            </w:rPr>
          </w:rPrChange>
        </w:rPr>
        <w:t>ภาควิชาชีววิทยา (</w:t>
      </w:r>
      <w:r w:rsidRPr="003B65C8">
        <w:rPr>
          <w:rFonts w:ascii="TH Sarabun New" w:hAnsi="TH Sarabun New" w:cs="TH Sarabun New"/>
          <w:sz w:val="32"/>
          <w:szCs w:val="32"/>
          <w:lang w:bidi="th-TH"/>
          <w:rPrChange w:id="1055" w:author="Siwawes Wongcharoen" w:date="2015-10-13T16:57:00Z">
            <w:rPr>
              <w:i/>
              <w:iCs/>
              <w:lang w:bidi="th-TH"/>
            </w:rPr>
          </w:rPrChange>
        </w:rPr>
        <w:t>Biology</w:t>
      </w:r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56" w:author="Siwawes Wongcharoen" w:date="2015-10-13T16:57:00Z">
            <w:rPr>
              <w:i/>
              <w:iCs/>
              <w:cs/>
              <w:lang w:bidi="th-TH"/>
            </w:rPr>
          </w:rPrChange>
        </w:rPr>
        <w:t>)</w:t>
      </w:r>
      <w:bookmarkEnd w:id="1053"/>
    </w:p>
    <w:p w14:paraId="721A29E8" w14:textId="5B50B33C" w:rsidR="009854F9" w:rsidRPr="00F219EF" w:rsidRDefault="009854F9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ผู้ใช้สามารถเลือกดูสรุปผลจำนวนการตีพิมพ์ผลงานของอาจารย์เฉพาะภาควิชาชีววิทยาได้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Biology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จะปรากฏหน้า ดั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t>ง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432418232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5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5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059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16</w:t>
        </w:r>
      </w:ins>
      <w:ins w:id="1060" w:author="Yanapat Ruangsakul" w:date="2015-10-13T16:30:00Z">
        <w:del w:id="106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6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063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16</w:delText>
          </w:r>
        </w:del>
      </w:ins>
      <w:del w:id="106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16</w:delText>
        </w:r>
      </w:del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7030A014" w14:textId="77777777" w:rsidR="00786CB3" w:rsidRPr="00F219EF" w:rsidRDefault="00786CB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6945C25" w14:textId="77777777" w:rsidR="0028559E" w:rsidRPr="00F219EF" w:rsidRDefault="00B44755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0001F876">
          <v:shape id="_x0000_i1040" type="#_x0000_t75" style="width:450pt;height:209.25pt">
            <v:imagedata r:id="rId25" o:title="4"/>
          </v:shape>
        </w:pict>
      </w:r>
    </w:p>
    <w:p w14:paraId="2FEEB96C" w14:textId="551DF595" w:rsidR="00786CB3" w:rsidRPr="00F219EF" w:rsidRDefault="0028559E" w:rsidP="00315CC9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065" w:name="_Ref43241823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16</w: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065"/>
      <w:r w:rsidR="00315CC9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315CC9" w:rsidRPr="00602AE0">
        <w:rPr>
          <w:rFonts w:ascii="TH Sarabun New" w:hAnsi="TH Sarabun New" w:cs="TH Sarabun New" w:hint="cs"/>
          <w:sz w:val="32"/>
          <w:cs/>
          <w:lang w:bidi="th-TH"/>
        </w:rPr>
        <w:t>หน้าฟอร์ม</w:t>
      </w:r>
      <w:r w:rsid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Staff Ranking </w:t>
      </w:r>
      <w:r w:rsidR="00315CC9" w:rsidRPr="00602AE0">
        <w:rPr>
          <w:rFonts w:ascii="TH Sarabun New" w:hAnsi="TH Sarabun New" w:cs="TH Sarabun New" w:hint="cs"/>
          <w:sz w:val="32"/>
          <w:cs/>
          <w:lang w:bidi="th-TH"/>
        </w:rPr>
        <w:t>ของ</w:t>
      </w:r>
      <w:r w:rsidR="00315CC9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Biology</w:t>
      </w:r>
    </w:p>
    <w:p w14:paraId="1FC7B4E9" w14:textId="77777777" w:rsidR="009854F9" w:rsidRPr="00F219EF" w:rsidRDefault="009854F9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DB5C319" w14:textId="64EE613B" w:rsidR="009854F9" w:rsidRPr="003B65C8" w:rsidRDefault="009854F9">
      <w:pPr>
        <w:pStyle w:val="Heading4"/>
        <w:rPr>
          <w:rFonts w:ascii="TH Sarabun New" w:hAnsi="TH Sarabun New" w:cs="TH Sarabun New"/>
          <w:sz w:val="32"/>
          <w:szCs w:val="32"/>
          <w:lang w:bidi="th-TH"/>
          <w:rPrChange w:id="1066" w:author="Siwawes Wongcharoen" w:date="2015-10-13T16:57:00Z">
            <w:rPr>
              <w:lang w:bidi="th-TH"/>
            </w:rPr>
          </w:rPrChange>
        </w:rPr>
        <w:pPrChange w:id="1067" w:author="Siwawes Wongcharoen" w:date="2015-10-13T16:57:00Z">
          <w:pPr>
            <w:keepNext/>
            <w:jc w:val="thaiDistribute"/>
          </w:pPr>
        </w:pPrChange>
      </w:pPr>
      <w:bookmarkStart w:id="1068" w:name="_Toc432533490"/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69" w:author="Siwawes Wongcharoen" w:date="2015-10-13T16:57:00Z">
            <w:rPr>
              <w:i/>
              <w:iCs/>
              <w:cs/>
              <w:lang w:bidi="th-TH"/>
            </w:rPr>
          </w:rPrChange>
        </w:rPr>
        <w:t>ภาควิชาคณิตศาสตร์ (</w:t>
      </w:r>
      <w:r w:rsidRPr="003B65C8">
        <w:rPr>
          <w:rFonts w:ascii="TH Sarabun New" w:hAnsi="TH Sarabun New" w:cs="TH Sarabun New"/>
          <w:sz w:val="32"/>
          <w:szCs w:val="32"/>
          <w:lang w:bidi="th-TH"/>
          <w:rPrChange w:id="1070" w:author="Siwawes Wongcharoen" w:date="2015-10-13T16:57:00Z">
            <w:rPr>
              <w:i/>
              <w:iCs/>
              <w:lang w:bidi="th-TH"/>
            </w:rPr>
          </w:rPrChange>
        </w:rPr>
        <w:t>Mathematics</w:t>
      </w:r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71" w:author="Siwawes Wongcharoen" w:date="2015-10-13T16:57:00Z">
            <w:rPr>
              <w:i/>
              <w:iCs/>
              <w:cs/>
              <w:lang w:bidi="th-TH"/>
            </w:rPr>
          </w:rPrChange>
        </w:rPr>
        <w:t>)</w:t>
      </w:r>
      <w:bookmarkEnd w:id="1068"/>
    </w:p>
    <w:p w14:paraId="010A5C85" w14:textId="23F1DBDE" w:rsidR="009854F9" w:rsidRPr="00F219EF" w:rsidRDefault="009854F9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ผู้ใช้สามารถเลือกดูสรุปผลจำนวนการตีพิมพ์ผลงานของอาจารย์เฉพาะภาควิชาคณิตศาสตร์ได้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Mathematics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จะปรากฏหน้า ดั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t>ง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432418306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7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7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074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17</w:t>
        </w:r>
      </w:ins>
      <w:ins w:id="1075" w:author="Yanapat Ruangsakul" w:date="2015-10-13T16:30:00Z">
        <w:del w:id="107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7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078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17</w:delText>
          </w:r>
        </w:del>
      </w:ins>
      <w:del w:id="107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17</w:delText>
        </w:r>
      </w:del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4B740A23" w14:textId="77777777" w:rsidR="009854F9" w:rsidRPr="00F219EF" w:rsidRDefault="009854F9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4FE4AF4" w14:textId="77777777" w:rsidR="0028559E" w:rsidRPr="00F219EF" w:rsidRDefault="00B44755" w:rsidP="00315CC9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7E77A7AC">
          <v:shape id="_x0000_i1041" type="#_x0000_t75" style="width:450pt;height:209.25pt">
            <v:imagedata r:id="rId26" o:title="5"/>
          </v:shape>
        </w:pict>
      </w:r>
    </w:p>
    <w:p w14:paraId="127565E2" w14:textId="45A540EB" w:rsidR="00786CB3" w:rsidRPr="00F219EF" w:rsidRDefault="0028559E" w:rsidP="00315CC9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080" w:name="_Ref432418306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17</w: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080"/>
      <w:r w:rsidR="00315CC9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315CC9" w:rsidRPr="00602AE0">
        <w:rPr>
          <w:rFonts w:ascii="TH Sarabun New" w:hAnsi="TH Sarabun New" w:cs="TH Sarabun New" w:hint="cs"/>
          <w:sz w:val="32"/>
          <w:cs/>
          <w:lang w:bidi="th-TH"/>
        </w:rPr>
        <w:t>หน้าฟอร์ม</w:t>
      </w:r>
      <w:r w:rsid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Staff Ranking </w:t>
      </w:r>
      <w:r w:rsidR="00315CC9" w:rsidRPr="00602AE0">
        <w:rPr>
          <w:rFonts w:ascii="TH Sarabun New" w:hAnsi="TH Sarabun New" w:cs="TH Sarabun New" w:hint="cs"/>
          <w:sz w:val="32"/>
          <w:cs/>
          <w:lang w:bidi="th-TH"/>
        </w:rPr>
        <w:t>ของ</w:t>
      </w:r>
      <w:r w:rsid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Mathematics</w:t>
      </w:r>
    </w:p>
    <w:p w14:paraId="3C545BBA" w14:textId="77777777" w:rsidR="00786CB3" w:rsidRPr="00F219EF" w:rsidRDefault="00786CB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FD6FA10" w14:textId="647164D7" w:rsidR="009854F9" w:rsidRPr="003B65C8" w:rsidRDefault="009854F9">
      <w:pPr>
        <w:pStyle w:val="Heading4"/>
        <w:rPr>
          <w:rFonts w:ascii="TH Sarabun New" w:hAnsi="TH Sarabun New" w:cs="TH Sarabun New"/>
          <w:sz w:val="32"/>
          <w:szCs w:val="32"/>
          <w:lang w:bidi="th-TH"/>
          <w:rPrChange w:id="1081" w:author="Siwawes Wongcharoen" w:date="2015-10-13T16:57:00Z">
            <w:rPr>
              <w:lang w:bidi="th-TH"/>
            </w:rPr>
          </w:rPrChange>
        </w:rPr>
        <w:pPrChange w:id="1082" w:author="Siwawes Wongcharoen" w:date="2015-10-13T16:57:00Z">
          <w:pPr>
            <w:keepNext/>
            <w:jc w:val="thaiDistribute"/>
          </w:pPr>
        </w:pPrChange>
      </w:pPr>
      <w:bookmarkStart w:id="1083" w:name="_Toc432533491"/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84" w:author="Siwawes Wongcharoen" w:date="2015-10-13T16:57:00Z">
            <w:rPr>
              <w:i/>
              <w:iCs/>
              <w:cs/>
              <w:lang w:bidi="th-TH"/>
            </w:rPr>
          </w:rPrChange>
        </w:rPr>
        <w:lastRenderedPageBreak/>
        <w:t>ภาควิชาวิทยาการคอมพิวเตอร์และเทคโนโลยีสารสนเทศ (</w:t>
      </w:r>
      <w:r w:rsidRPr="003B65C8">
        <w:rPr>
          <w:rFonts w:ascii="TH Sarabun New" w:hAnsi="TH Sarabun New" w:cs="TH Sarabun New"/>
          <w:sz w:val="32"/>
          <w:szCs w:val="32"/>
          <w:lang w:bidi="th-TH"/>
          <w:rPrChange w:id="1085" w:author="Siwawes Wongcharoen" w:date="2015-10-13T16:57:00Z">
            <w:rPr>
              <w:i/>
              <w:iCs/>
              <w:lang w:bidi="th-TH"/>
            </w:rPr>
          </w:rPrChange>
        </w:rPr>
        <w:t>Computer Science and Information Technology</w:t>
      </w:r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86" w:author="Siwawes Wongcharoen" w:date="2015-10-13T16:57:00Z">
            <w:rPr>
              <w:i/>
              <w:iCs/>
              <w:cs/>
              <w:lang w:bidi="th-TH"/>
            </w:rPr>
          </w:rPrChange>
        </w:rPr>
        <w:t>)</w:t>
      </w:r>
      <w:bookmarkEnd w:id="1083"/>
    </w:p>
    <w:p w14:paraId="554413D3" w14:textId="1D9E1F24" w:rsidR="009854F9" w:rsidRPr="00F219EF" w:rsidRDefault="009854F9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ลือกดูสรุปผลจำนวนการตีพิมพ์ผลงานของอาจารย์เฉพาะภาควิชาวิทยาการคอมพิวเตอร์และเทคโนโลยีสารสนเทศ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CSIT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จะปรากฏหน้า ดั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t>ง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432418355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8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8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089" w:author="Siwawes Wongcharoen" w:date="2015-10-13T21:04:00Z">
              <w:rPr>
                <w:rFonts w:ascii="TH Sarabun New" w:hAnsi="TH Sarabun New" w:cs="TH Sarabun New"/>
                <w:noProof/>
                <w:sz w:val="32"/>
                <w:cs/>
                <w:lang w:bidi="th-TH"/>
              </w:rPr>
            </w:rPrChange>
          </w:rPr>
          <w:t>18</w:t>
        </w:r>
      </w:ins>
      <w:ins w:id="1090" w:author="Yanapat Ruangsakul" w:date="2015-10-13T16:30:00Z">
        <w:del w:id="109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9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cs/>
              <w:lang w:bidi="th-TH"/>
              <w:rPrChange w:id="1093" w:author="Yanapat Ruangsakul" w:date="2015-10-13T16:30:00Z">
                <w:rPr>
                  <w:rFonts w:ascii="TH Sarabun New" w:hAnsi="TH Sarabun New" w:cs="TH Sarabun New"/>
                  <w:noProof/>
                  <w:sz w:val="32"/>
                  <w:cs/>
                  <w:lang w:bidi="th-TH"/>
                </w:rPr>
              </w:rPrChange>
            </w:rPr>
            <w:delText>18</w:delText>
          </w:r>
        </w:del>
      </w:ins>
      <w:del w:id="109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</w:rPr>
          <w:delText>18</w:delText>
        </w:r>
      </w:del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1E61D08E" w14:textId="77777777" w:rsidR="00786CB3" w:rsidRPr="00F219EF" w:rsidRDefault="00786CB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E0FDC1A" w14:textId="77777777" w:rsidR="0028559E" w:rsidRPr="00F219EF" w:rsidRDefault="00B44755" w:rsidP="00D53CD1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2B2B6EC3">
          <v:shape id="_x0000_i1042" type="#_x0000_t75" style="width:450pt;height:209.25pt">
            <v:imagedata r:id="rId27" o:title="6"/>
          </v:shape>
        </w:pict>
      </w:r>
    </w:p>
    <w:p w14:paraId="4EF6A83A" w14:textId="53E1F0C3" w:rsidR="00786CB3" w:rsidRDefault="0028559E" w:rsidP="00D53CD1">
      <w:pPr>
        <w:pStyle w:val="Caption"/>
        <w:jc w:val="center"/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</w:pPr>
      <w:bookmarkStart w:id="1095" w:name="_Ref432418355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lang w:bidi="th-TH"/>
        </w:rPr>
        <w:instrText xml:space="preserve">SEQ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hAnsi="TH Sarabun New" w:cs="TH Sarabun New"/>
          <w:sz w:val="32"/>
          <w:lang w:bidi="th-TH"/>
        </w:rPr>
        <w:instrText>\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sz w:val="32"/>
          <w:lang w:bidi="th-TH"/>
        </w:rPr>
        <w:instrText>ARABIC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separate"/>
      </w:r>
      <w:r w:rsidR="00615528">
        <w:rPr>
          <w:rFonts w:ascii="TH Sarabun New" w:hAnsi="TH Sarabun New" w:cs="TH Sarabun New"/>
          <w:noProof/>
          <w:sz w:val="32"/>
          <w:cs/>
          <w:lang w:bidi="th-TH"/>
        </w:rPr>
        <w:t>18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end"/>
      </w:r>
      <w:bookmarkEnd w:id="1095"/>
      <w:r w:rsidR="00D53CD1" w:rsidRPr="00602AE0">
        <w:rPr>
          <w:rFonts w:ascii="TH Sarabun New" w:hAnsi="TH Sarabun New" w:cs="TH Sarabun New" w:hint="cs"/>
          <w:sz w:val="32"/>
          <w:cs/>
          <w:lang w:bidi="th-TH"/>
        </w:rPr>
        <w:t>หน้าฟอร์ม</w:t>
      </w:r>
      <w:r w:rsid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Staff Ranking </w:t>
      </w:r>
      <w:r w:rsidR="00D53CD1" w:rsidRPr="00602AE0">
        <w:rPr>
          <w:rFonts w:ascii="TH Sarabun New" w:hAnsi="TH Sarabun New" w:cs="TH Sarabun New" w:hint="cs"/>
          <w:sz w:val="32"/>
          <w:cs/>
          <w:lang w:bidi="th-TH"/>
        </w:rPr>
        <w:t>ของ</w:t>
      </w:r>
      <w:r w:rsidR="00D53CD1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CSIT</w:t>
      </w:r>
    </w:p>
    <w:p w14:paraId="24A111B0" w14:textId="76EA3954" w:rsidR="003B65C8" w:rsidRDefault="003B65C8">
      <w:pPr>
        <w:rPr>
          <w:ins w:id="1096" w:author="Siwawes Wongcharoen" w:date="2015-10-13T16:57:00Z"/>
          <w:rFonts w:ascii="TH Sarabun New" w:hAnsi="TH Sarabun New" w:cs="TH Sarabun New"/>
          <w:sz w:val="32"/>
          <w:szCs w:val="32"/>
          <w:cs/>
          <w:lang w:bidi="th-TH"/>
        </w:rPr>
      </w:pPr>
      <w:ins w:id="1097" w:author="Siwawes Wongcharoen" w:date="2015-10-13T16:57:00Z">
        <w:r>
          <w:rPr>
            <w:rFonts w:ascii="TH Sarabun New" w:hAnsi="TH Sarabun New" w:cs="TH Sarabun New"/>
            <w:sz w:val="32"/>
            <w:szCs w:val="32"/>
            <w:cs/>
            <w:lang w:bidi="th-TH"/>
          </w:rPr>
          <w:br w:type="page"/>
        </w:r>
      </w:ins>
    </w:p>
    <w:p w14:paraId="12A637F1" w14:textId="4267C601" w:rsidR="00D53CD1" w:rsidRPr="00D53CD1" w:rsidDel="003B65C8" w:rsidRDefault="00D53CD1" w:rsidP="00D53CD1">
      <w:pPr>
        <w:rPr>
          <w:del w:id="1098" w:author="Siwawes Wongcharoen" w:date="2015-10-13T16:57:00Z"/>
          <w:rFonts w:ascii="TH Sarabun New" w:hAnsi="TH Sarabun New" w:cs="TH Sarabun New"/>
          <w:sz w:val="32"/>
          <w:szCs w:val="32"/>
          <w:lang w:bidi="th-TH"/>
        </w:rPr>
      </w:pPr>
    </w:p>
    <w:p w14:paraId="67F3633E" w14:textId="540BC34B" w:rsidR="001F59D5" w:rsidRPr="00F219EF" w:rsidRDefault="008521C0" w:rsidP="00F219EF">
      <w:pPr>
        <w:pStyle w:val="Heading2"/>
        <w:jc w:val="thaiDistribute"/>
        <w:rPr>
          <w:rFonts w:ascii="TH Sarabun New" w:hAnsi="TH Sarabun New"/>
          <w:lang w:bidi="th-TH"/>
        </w:rPr>
      </w:pPr>
      <w:bookmarkStart w:id="1099" w:name="_Toc432533492"/>
      <w:r w:rsidRPr="00F219EF">
        <w:rPr>
          <w:rFonts w:ascii="TH Sarabun New" w:hAnsi="TH Sarabun New"/>
          <w:cs/>
          <w:lang w:bidi="th-TH"/>
        </w:rPr>
        <w:t>สืบค้น</w:t>
      </w:r>
      <w:r w:rsidR="001F59D5" w:rsidRPr="00F219EF">
        <w:rPr>
          <w:rFonts w:ascii="TH Sarabun New" w:hAnsi="TH Sarabun New"/>
          <w:cs/>
          <w:lang w:bidi="th-TH"/>
        </w:rPr>
        <w:t>ข้อมูลสิทธิบัตร</w:t>
      </w:r>
      <w:r w:rsidR="001F59D5" w:rsidRPr="00F219EF">
        <w:rPr>
          <w:rFonts w:ascii="TH Sarabun New" w:hAnsi="TH Sarabun New"/>
          <w:rtl/>
          <w:cs/>
        </w:rPr>
        <w:t xml:space="preserve">, </w:t>
      </w:r>
      <w:r w:rsidR="001F59D5" w:rsidRPr="00F219EF">
        <w:rPr>
          <w:rFonts w:ascii="TH Sarabun New" w:hAnsi="TH Sarabun New"/>
          <w:cs/>
          <w:lang w:bidi="th-TH"/>
        </w:rPr>
        <w:t>อนุลิขสิทธิ์, ลิขสิทธิ์</w:t>
      </w:r>
      <w:bookmarkEnd w:id="1099"/>
    </w:p>
    <w:p w14:paraId="553F4495" w14:textId="2ABF4218" w:rsidR="00A3784E" w:rsidRDefault="00A3784E" w:rsidP="00F219EF">
      <w:pPr>
        <w:ind w:firstLine="720"/>
        <w:jc w:val="thaiDistribute"/>
        <w:rPr>
          <w:rFonts w:ascii="TH Sarabun New" w:hAnsi="TH Sarabun New" w:cs="TH Sarabun New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การสืบค้นข้อมูลสิทธิบัตร อนุลิขสิทธิ์ ลิขสิทธิ์ สามารถสืบค้นได้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2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รูปแบบ ได้แก่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Patent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โดยมีขั้นตอนการสืบค้น ดังนี้</w:t>
      </w:r>
    </w:p>
    <w:p w14:paraId="091411C9" w14:textId="77777777" w:rsidR="00D53CD1" w:rsidRDefault="00D53CD1" w:rsidP="00F219EF">
      <w:pPr>
        <w:ind w:firstLine="720"/>
        <w:jc w:val="thaiDistribute"/>
        <w:rPr>
          <w:rFonts w:ascii="TH Sarabun New" w:hAnsi="TH Sarabun New" w:cs="TH Sarabun New"/>
          <w:lang w:bidi="th-TH"/>
        </w:rPr>
      </w:pPr>
    </w:p>
    <w:p w14:paraId="66E4D8DF" w14:textId="2E998706" w:rsidR="00D53CD1" w:rsidRPr="00F219EF" w:rsidRDefault="00D53CD1" w:rsidP="00D53CD1">
      <w:pPr>
        <w:keepNext/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lang w:bidi="th-TH"/>
        </w:rPr>
        <w:drawing>
          <wp:inline distT="0" distB="0" distL="0" distR="0" wp14:anchorId="5B8A622A" wp14:editId="7D282B5A">
            <wp:extent cx="5218981" cy="4142048"/>
            <wp:effectExtent l="0" t="0" r="1270" b="0"/>
            <wp:docPr id="1" name="Picture 1" descr="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08" cy="415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C743" w14:textId="33848AE9" w:rsidR="00D53CD1" w:rsidRPr="00F219EF" w:rsidRDefault="00D53CD1" w:rsidP="00D53CD1">
      <w:pPr>
        <w:pStyle w:val="Caption"/>
        <w:jc w:val="center"/>
        <w:rPr>
          <w:rFonts w:ascii="TH Sarabun New" w:eastAsia="Tahoma" w:hAnsi="TH Sarabun New" w:cs="TH Sarabun New"/>
          <w:sz w:val="32"/>
          <w:lang w:bidi="th-TH"/>
        </w:rPr>
      </w:pPr>
      <w:bookmarkStart w:id="1100" w:name="_Ref43241879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begin"/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 xml:space="preserve">SEQ 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>\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*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>ARABIC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noProof/>
          <w:sz w:val="32"/>
          <w:cs/>
          <w:lang w:bidi="th-TH"/>
        </w:rPr>
        <w:t>19</w: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end"/>
      </w:r>
      <w:bookmarkEnd w:id="1100"/>
      <w:r>
        <w:rPr>
          <w:rFonts w:ascii="TH Sarabun New" w:eastAsia="Tahoma" w:hAnsi="TH Sarabun New" w:cs="TH Sarabun New" w:hint="cs"/>
          <w:sz w:val="32"/>
          <w:cs/>
          <w:lang w:bidi="th-TH"/>
        </w:rPr>
        <w:t xml:space="preserve"> หน้าฟอร์มเมนู</w:t>
      </w:r>
      <w:r w:rsidRPr="00D53CD1">
        <w:rPr>
          <w:rFonts w:ascii="TH Sarabun New" w:eastAsia="Tahoma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Pr="00D53CD1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>Patent</w:t>
      </w:r>
      <w:r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 xml:space="preserve"> Summary</w:t>
      </w:r>
    </w:p>
    <w:p w14:paraId="09FD7551" w14:textId="77777777" w:rsidR="00D53CD1" w:rsidRPr="00F219EF" w:rsidRDefault="00D53CD1" w:rsidP="00F219EF">
      <w:pPr>
        <w:ind w:firstLine="720"/>
        <w:jc w:val="thaiDistribute"/>
        <w:rPr>
          <w:rFonts w:ascii="TH Sarabun New" w:hAnsi="TH Sarabun New" w:cs="TH Sarabun New"/>
          <w:lang w:bidi="th-TH"/>
        </w:rPr>
      </w:pPr>
    </w:p>
    <w:p w14:paraId="0A215A0B" w14:textId="35B638DC" w:rsidR="00E2725E" w:rsidRPr="00D53CD1" w:rsidRDefault="00E2725E" w:rsidP="00F219EF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1101" w:name="_Toc432533493"/>
      <w:r w:rsidRPr="00D53CD1">
        <w:rPr>
          <w:rFonts w:ascii="TH Sarabun New" w:hAnsi="TH Sarabun New" w:cs="TH Sarabun New"/>
          <w:b/>
          <w:bCs w:val="0"/>
          <w:sz w:val="32"/>
          <w:lang w:bidi="th-TH"/>
        </w:rPr>
        <w:t>Patent Summary</w:t>
      </w:r>
      <w:bookmarkEnd w:id="1101"/>
    </w:p>
    <w:p w14:paraId="3F056D72" w14:textId="75736685" w:rsidR="00714421" w:rsidRPr="00F219EF" w:rsidRDefault="00A3784E" w:rsidP="00F219EF">
      <w:pPr>
        <w:keepNext/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ได้ โดยการเลือกเมนู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432418791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0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0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cs/>
            <w:lang w:bidi="th-TH"/>
            <w:rPrChange w:id="1104" w:author="Siwawes Wongcharoen" w:date="2015-10-13T21:04:00Z">
              <w:rPr>
                <w:rFonts w:ascii="TH Sarabun New" w:eastAsia="Tahoma" w:hAnsi="TH Sarabun New" w:cs="TH Sarabun New"/>
                <w:noProof/>
                <w:sz w:val="32"/>
                <w:cs/>
                <w:lang w:bidi="th-TH"/>
              </w:rPr>
            </w:rPrChange>
          </w:rPr>
          <w:t>19</w:t>
        </w:r>
      </w:ins>
      <w:ins w:id="1105" w:author="Yanapat Ruangsakul" w:date="2015-10-13T16:30:00Z">
        <w:del w:id="110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0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cs/>
              <w:lang w:bidi="th-TH"/>
              <w:rPrChange w:id="1108" w:author="Yanapat Ruangsakul" w:date="2015-10-13T16:30:00Z">
                <w:rPr>
                  <w:rFonts w:ascii="TH Sarabun New" w:eastAsia="Tahoma" w:hAnsi="TH Sarabun New" w:cs="TH Sarabun New"/>
                  <w:noProof/>
                  <w:sz w:val="32"/>
                  <w:cs/>
                  <w:lang w:bidi="th-TH"/>
                </w:rPr>
              </w:rPrChange>
            </w:rPr>
            <w:delText>19</w:delText>
          </w:r>
        </w:del>
      </w:ins>
      <w:del w:id="110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cs/>
            <w:lang w:bidi="th-TH"/>
          </w:rPr>
          <w:delText>19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ซึ่งมีราย</w:t>
      </w:r>
      <w:r w:rsidR="0071442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ละเอียดต่าง ๆ ดังนี้</w:t>
      </w:r>
    </w:p>
    <w:p w14:paraId="53E09441" w14:textId="6B39032E" w:rsidR="00A90E0C" w:rsidRPr="00F219EF" w:rsidRDefault="00714421" w:rsidP="00D53CD1">
      <w:pPr>
        <w:keepNext/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การนำเสนอผลสรุปจำนวนข้อมูลสิทธิบัตร อนุลิขสิทธิ์ ลิขสิทธิ์ ในรูปแบบของแผนภูมิแท่ง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Column Chart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เมื่อผู้ใช้นำ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เมาส์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ชี้ที่แผนภูมิแท่งจะปรากฏจำนวนสิทธิบัตร อนุลิขสิทธิ์ ลิขสิทธิ์ ของแต่ละปี</w:t>
      </w:r>
    </w:p>
    <w:p w14:paraId="31781412" w14:textId="329E7CE8" w:rsidR="00714421" w:rsidRPr="00F219EF" w:rsidRDefault="00714421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การนำเสนอผลสรุปจำนวนข้อมูลสิทธิบัตร อนุลิขสิทธิ์ ลิขสิทธิ์ ในรูปแบบของตารางสรุป</w:t>
      </w:r>
    </w:p>
    <w:p w14:paraId="5CAE59A0" w14:textId="54D6225F" w:rsidR="00E2725E" w:rsidRPr="00D53CD1" w:rsidRDefault="00E2725E" w:rsidP="00F219EF">
      <w:pPr>
        <w:pStyle w:val="Heading3"/>
        <w:spacing w:before="0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1110" w:name="_Toc432533494"/>
      <w:r w:rsidRPr="00D53CD1">
        <w:rPr>
          <w:rFonts w:ascii="TH Sarabun New" w:hAnsi="TH Sarabun New" w:cs="TH Sarabun New"/>
          <w:b/>
          <w:bCs w:val="0"/>
          <w:sz w:val="32"/>
          <w:lang w:bidi="th-TH"/>
        </w:rPr>
        <w:t>Patent</w:t>
      </w:r>
      <w:bookmarkEnd w:id="1110"/>
      <w:r w:rsidRPr="00D53CD1">
        <w:rPr>
          <w:rFonts w:ascii="TH Sarabun New" w:hAnsi="TH Sarabun New" w:cs="TH Sarabun New"/>
          <w:b/>
          <w:bCs w:val="0"/>
          <w:sz w:val="32"/>
          <w:lang w:bidi="th-TH"/>
        </w:rPr>
        <w:t xml:space="preserve"> </w:t>
      </w:r>
    </w:p>
    <w:p w14:paraId="27B138A0" w14:textId="7F0BF4C4" w:rsidR="00E2725E" w:rsidRDefault="00E2725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เพื่อดูรายละเอียดต่าง ๆ เกี่ยวกับสิทธิบัตร อนุลิขสิทธิ์ และลิขสิทธิ์ได้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432420021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1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1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13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20</w:t>
        </w:r>
      </w:ins>
      <w:ins w:id="1114" w:author="Yanapat Ruangsakul" w:date="2015-10-13T16:30:00Z">
        <w:del w:id="111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1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17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20</w:delText>
          </w:r>
        </w:del>
      </w:ins>
      <w:del w:id="111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20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โดยมีรายละเอียดต่าง ๆ ดังนี้</w:t>
      </w:r>
    </w:p>
    <w:p w14:paraId="036757EC" w14:textId="77777777" w:rsidR="00D53CD1" w:rsidRPr="00F219EF" w:rsidRDefault="00D53CD1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5E485AB" w14:textId="77777777" w:rsidR="0028559E" w:rsidRPr="00F219EF" w:rsidRDefault="0052030A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48391B4C">
          <v:shape id="_x0000_i1043" type="#_x0000_t75" style="width:450.75pt;height:209.25pt">
            <v:imagedata r:id="rId29" o:title="1"/>
          </v:shape>
        </w:pict>
      </w:r>
    </w:p>
    <w:p w14:paraId="752CD35C" w14:textId="78DB98F1" w:rsidR="001F59D5" w:rsidRPr="00F219EF" w:rsidRDefault="0028559E" w:rsidP="00D53CD1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119" w:name="_Ref43242002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20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19"/>
      <w:r w:rsidR="00D53CD1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D53CD1">
        <w:rPr>
          <w:rFonts w:ascii="TH Sarabun New" w:hAnsi="TH Sarabun New" w:cs="TH Sarabun New" w:hint="cs"/>
          <w:sz w:val="32"/>
          <w:cs/>
          <w:lang w:bidi="th-TH"/>
        </w:rPr>
        <w:t xml:space="preserve">หน้าฟอร์มเมนู </w:t>
      </w:r>
      <w:r w:rsidR="00D53CD1"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Patent</w:t>
      </w:r>
    </w:p>
    <w:p w14:paraId="2EA49D14" w14:textId="77777777" w:rsidR="00D53CD1" w:rsidRDefault="00E2725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5A888DF9" w14:textId="7E392034" w:rsidR="00B428F9" w:rsidRPr="00F219EF" w:rsidRDefault="00E2725E" w:rsidP="00D53CD1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ผู้ใช้สามารถเลือกดูข้อมูลแยกตามแต่ละประเภทได้ โดยระบบมีผลลัพธ์ (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>Result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3 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รูปแบบ ได้แก่ 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all 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คือการเรียกดูข้อมูลทั้งหมดที่มี 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สิทธิบัตร อนุลิขสิทธิ์ เป็นการเรียกดูข้อมูลเฉพาะประเภทสิทธิบัตร และอนุลิขสิทธิ์ (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432420374 </w:instrTex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2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21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22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21</w:t>
        </w:r>
      </w:ins>
      <w:ins w:id="1123" w:author="Yanapat Ruangsakul" w:date="2015-10-13T16:30:00Z">
        <w:del w:id="112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25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26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21</w:delText>
          </w:r>
        </w:del>
      </w:ins>
      <w:del w:id="1127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21</w:delText>
        </w:r>
      </w:del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ลิขสิทธิ์ เป็นการเรียกดูข้อมูลเฉพาะประเภทลิขสิทธิ์ (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432420456 </w:instrTex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28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29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30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22</w:t>
        </w:r>
      </w:ins>
      <w:ins w:id="1131" w:author="Yanapat Ruangsakul" w:date="2015-10-13T16:30:00Z">
        <w:del w:id="1132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33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34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22</w:delText>
          </w:r>
        </w:del>
      </w:ins>
      <w:del w:id="1135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22</w:delText>
        </w:r>
      </w:del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>)</w:t>
      </w:r>
    </w:p>
    <w:p w14:paraId="12D44B60" w14:textId="77777777" w:rsidR="0028559E" w:rsidRPr="00F219EF" w:rsidRDefault="0052030A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55A943DA">
          <v:shape id="_x0000_i1044" type="#_x0000_t75" style="width:450pt;height:209.25pt">
            <v:imagedata r:id="rId30" o:title="3"/>
          </v:shape>
        </w:pict>
      </w:r>
    </w:p>
    <w:p w14:paraId="5DF46D7B" w14:textId="7858793F" w:rsidR="00B428F9" w:rsidRPr="00F219EF" w:rsidRDefault="0028559E" w:rsidP="00D53CD1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136" w:name="_Ref432420374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21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36"/>
      <w:r w:rsidR="00D53CD1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D53CD1">
        <w:rPr>
          <w:rFonts w:ascii="TH Sarabun New" w:hAnsi="TH Sarabun New" w:cs="TH Sarabun New" w:hint="cs"/>
          <w:sz w:val="32"/>
          <w:cs/>
          <w:lang w:bidi="th-TH"/>
        </w:rPr>
        <w:t>หน้าฟอร์มสำหรับมุมมองของสิทธิบัตรและอนุลิขสิทธิ์</w:t>
      </w:r>
    </w:p>
    <w:p w14:paraId="7305A80C" w14:textId="77777777" w:rsidR="00B428F9" w:rsidRPr="00F219EF" w:rsidRDefault="00B428F9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4DC0774" w14:textId="77777777" w:rsidR="0028559E" w:rsidRPr="00F219EF" w:rsidRDefault="0052030A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440E89B3">
          <v:shape id="_x0000_i1045" type="#_x0000_t75" style="width:450pt;height:209.25pt">
            <v:imagedata r:id="rId31" o:title="3"/>
          </v:shape>
        </w:pict>
      </w:r>
    </w:p>
    <w:p w14:paraId="3B0CBBB0" w14:textId="02F6836E" w:rsidR="00B428F9" w:rsidRPr="00F219EF" w:rsidRDefault="0028559E" w:rsidP="00D53CD1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137" w:name="_Ref432420456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22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37"/>
      <w:r w:rsid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D53CD1" w:rsidRPr="00D53CD1">
        <w:rPr>
          <w:rFonts w:ascii="TH Sarabun New" w:hAnsi="TH Sarabun New" w:cs="TH Sarabun New" w:hint="cs"/>
          <w:sz w:val="32"/>
          <w:cs/>
          <w:lang w:bidi="th-TH"/>
        </w:rPr>
        <w:t>หน้าฟอร์มสำหรับมุมมองของลิขสิทธิ์</w:t>
      </w:r>
    </w:p>
    <w:p w14:paraId="77A756D7" w14:textId="77777777" w:rsidR="00D53CD1" w:rsidRDefault="00A360C9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2F9839A4" w14:textId="3AC1399F" w:rsidR="00B428F9" w:rsidRPr="00F219EF" w:rsidRDefault="00A360C9" w:rsidP="00D53CD1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ผู้ใช้สามาดูรายละเอียดต่าง ๆ ของสิทธิบัตร อนุลิขสิทธิ์ และลิขสิทธิ์ได้ โดย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Detail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432420599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38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39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40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23</w:t>
        </w:r>
      </w:ins>
      <w:ins w:id="1141" w:author="Yanapat Ruangsakul" w:date="2015-10-13T16:30:00Z">
        <w:del w:id="1142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43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44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23</w:delText>
          </w:r>
        </w:del>
      </w:ins>
      <w:del w:id="1145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23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0F42361F" w14:textId="2DD26577" w:rsidR="0028559E" w:rsidRPr="00F219EF" w:rsidRDefault="00B44755" w:rsidP="00D53CD1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3EA63432">
          <v:shape id="_x0000_i1046" type="#_x0000_t75" style="width:296.25pt;height:207pt">
            <v:imagedata r:id="rId32" o:title="3" cropbottom="642f" cropleft="11962f" cropright="10478f"/>
          </v:shape>
        </w:pict>
      </w:r>
    </w:p>
    <w:p w14:paraId="7DE820D7" w14:textId="4237E666" w:rsidR="00B428F9" w:rsidRPr="00F219EF" w:rsidRDefault="0028559E" w:rsidP="00D53CD1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146" w:name="_Ref432420599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23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46"/>
      <w:r w:rsidR="00D53CD1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D53CD1">
        <w:rPr>
          <w:rFonts w:ascii="TH Sarabun New" w:hAnsi="TH Sarabun New" w:cs="TH Sarabun New" w:hint="cs"/>
          <w:sz w:val="32"/>
          <w:cs/>
          <w:lang w:bidi="th-TH"/>
        </w:rPr>
        <w:t>หน้าฟอร์มแสดงรายละเอียดของ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>สิทธิบัตร อนุลิขสิทธิ์ และลิขสิทธิ์</w:t>
      </w:r>
    </w:p>
    <w:p w14:paraId="2751D2B8" w14:textId="77777777" w:rsidR="00B428F9" w:rsidRPr="00F219EF" w:rsidRDefault="00B428F9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0D41525" w14:textId="77777777" w:rsidR="008521C0" w:rsidRPr="00F219EF" w:rsidRDefault="008521C0" w:rsidP="00F219EF">
      <w:pPr>
        <w:jc w:val="thaiDistribute"/>
        <w:rPr>
          <w:rFonts w:ascii="TH Sarabun New" w:eastAsia="Tahoma" w:hAnsi="TH Sarabun New" w:cs="TH Sarabun New"/>
          <w:spacing w:val="-10"/>
          <w:kern w:val="28"/>
          <w:sz w:val="32"/>
          <w:szCs w:val="32"/>
          <w:cs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page"/>
      </w:r>
    </w:p>
    <w:p w14:paraId="69A45348" w14:textId="1169BF14" w:rsidR="00A90E0C" w:rsidRPr="00F219EF" w:rsidRDefault="00A90E0C" w:rsidP="00F219EF">
      <w:pPr>
        <w:pStyle w:val="Heading1"/>
        <w:spacing w:before="0"/>
        <w:rPr>
          <w:rFonts w:ascii="TH Sarabun New" w:hAnsi="TH Sarabun New"/>
        </w:rPr>
      </w:pPr>
      <w:bookmarkStart w:id="1147" w:name="_Toc432533495"/>
      <w:r w:rsidRPr="00F219EF">
        <w:rPr>
          <w:rFonts w:ascii="TH Sarabun New" w:hAnsi="TH Sarabun New"/>
          <w:cs/>
          <w:lang w:bidi="th-TH"/>
        </w:rPr>
        <w:lastRenderedPageBreak/>
        <w:t>เจ้าหน้าที่</w:t>
      </w:r>
      <w:bookmarkEnd w:id="1147"/>
    </w:p>
    <w:p w14:paraId="20EAE41C" w14:textId="457E149D" w:rsidR="001A2E14" w:rsidRPr="00F219EF" w:rsidRDefault="009D458E" w:rsidP="00F219E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เจ้าหน้าที่ คือ ผู้ใช้งานระบบโดยมีการเข้าสู่ระบบ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Login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ซึ่งมีสิทธิ์การใช้งานแตกต่างจากผู้ใช้งานทั่วไป ได้แก่ จัดการข้อมูลงานวิจัย, จัดการข้อมูลสิทธิบัตร อนุลิขสิทธิ์ ลิขสิทธิ์ และจัดการข้อมูลอาจารย์ โดยมีรายละเอียดต่าง ๆ ดังนี้</w:t>
      </w:r>
    </w:p>
    <w:p w14:paraId="07D279CC" w14:textId="10E99E49" w:rsidR="009D458E" w:rsidRPr="00F219EF" w:rsidRDefault="009D458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การเข้าสู่ระบบ</w:t>
      </w:r>
    </w:p>
    <w:p w14:paraId="16EBFA60" w14:textId="161D8282" w:rsidR="009D458E" w:rsidRPr="00F219EF" w:rsidRDefault="009D458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>เจ้าหน้าที่จะทำการเข้าสู่ระบบ โดยมีขั้นตอน ดังนี้</w:t>
      </w:r>
    </w:p>
    <w:p w14:paraId="3522E0F9" w14:textId="5CCEFD79" w:rsidR="009D458E" w:rsidRPr="00F219EF" w:rsidRDefault="009D458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ที่เมนูรูปคนทางด้านบนขวามือ และเลือก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Sign 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432420993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48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49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50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24</w:t>
        </w:r>
      </w:ins>
      <w:ins w:id="1151" w:author="Yanapat Ruangsakul" w:date="2015-10-13T16:30:00Z">
        <w:del w:id="1152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53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54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24</w:delText>
          </w:r>
        </w:del>
      </w:ins>
      <w:del w:id="1155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24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2CB47C05" w14:textId="6489F9AC" w:rsidR="00A92957" w:rsidRPr="00F219EF" w:rsidRDefault="009D458E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5EEE3442" w14:textId="77777777" w:rsidR="0028559E" w:rsidRPr="00F219EF" w:rsidRDefault="00B44755" w:rsidP="00A92957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178C9794">
          <v:shape id="_x0000_i1047" type="#_x0000_t75" style="width:450.75pt;height:42pt">
            <v:imagedata r:id="rId33" o:title="login1"/>
          </v:shape>
        </w:pict>
      </w:r>
    </w:p>
    <w:p w14:paraId="3CAB5030" w14:textId="229D14C0" w:rsidR="001A2E14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156" w:name="_Ref43242099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24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56"/>
      <w:r w:rsidR="00A92957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 xml:space="preserve">ฟังก์ชันของเมนู </w:t>
      </w:r>
      <w:r w:rsidR="00A92957"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Sign in</w:t>
      </w:r>
    </w:p>
    <w:p w14:paraId="584A50CD" w14:textId="77777777" w:rsidR="00A92957" w:rsidRDefault="00A92957" w:rsidP="00A92957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4034EEF" w14:textId="1C3C2C1B" w:rsidR="001A2E14" w:rsidRDefault="00A92957" w:rsidP="00A92957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จากนั้นทำการกรอกข้อมูล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Username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Password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ของท่าน และกดปุ่ม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Sign 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เพื่อทำการเข้าสู่ระบบฐานข้อมูลวิจัย</w:t>
      </w:r>
    </w:p>
    <w:p w14:paraId="4B74BB82" w14:textId="77777777" w:rsidR="00A92957" w:rsidRPr="00F219EF" w:rsidRDefault="00A92957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BD301DA" w14:textId="77777777" w:rsidR="0028559E" w:rsidRPr="00F219EF" w:rsidRDefault="00B44755" w:rsidP="00A92957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7B3871EC">
          <v:shape id="_x0000_i1048" type="#_x0000_t75" style="width:258pt;height:177.75pt">
            <v:imagedata r:id="rId34" o:title="login2"/>
          </v:shape>
        </w:pict>
      </w:r>
    </w:p>
    <w:p w14:paraId="02B68030" w14:textId="254E1A1A" w:rsidR="001A2E14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25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r w:rsid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A92957" w:rsidRPr="00A92957">
        <w:rPr>
          <w:rFonts w:ascii="TH Sarabun New" w:hAnsi="TH Sarabun New" w:cs="TH Sarabun New" w:hint="cs"/>
          <w:sz w:val="32"/>
          <w:cs/>
          <w:lang w:bidi="th-TH"/>
        </w:rPr>
        <w:t>หน้าฟอร์มกรอกข้อมูลสำหรับการ</w:t>
      </w:r>
      <w:r w:rsidR="00A92957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Sing in</w:t>
      </w:r>
    </w:p>
    <w:p w14:paraId="601BF0E8" w14:textId="77777777" w:rsidR="00A90E0C" w:rsidRPr="00F219EF" w:rsidRDefault="00A90E0C" w:rsidP="00F219EF">
      <w:pPr>
        <w:pStyle w:val="Heading2"/>
        <w:rPr>
          <w:rFonts w:ascii="TH Sarabun New" w:hAnsi="TH Sarabun New"/>
          <w:lang w:bidi="th-TH"/>
        </w:rPr>
      </w:pPr>
      <w:bookmarkStart w:id="1157" w:name="_Toc432533496"/>
      <w:r w:rsidRPr="00F219EF">
        <w:rPr>
          <w:rFonts w:ascii="TH Sarabun New" w:hAnsi="TH Sarabun New"/>
          <w:cs/>
          <w:lang w:bidi="th-TH"/>
        </w:rPr>
        <w:lastRenderedPageBreak/>
        <w:t>จัดการข้อมูลงานวิจัย</w:t>
      </w:r>
      <w:bookmarkEnd w:id="1157"/>
    </w:p>
    <w:p w14:paraId="60AEB5E9" w14:textId="32CFE4EC" w:rsidR="00AD474F" w:rsidRPr="00F219EF" w:rsidRDefault="00AD474F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Paper Management System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เพื่อจัดการเกี่ยวกับเอกสารต่าง ๆ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System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Paper</w:t>
      </w:r>
      <w:r w:rsidR="00AE26A3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 Management System </w:t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จะปรากฏหน้า ดัง</w:t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AE26A3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432423312 </w:instrText>
      </w:r>
      <w:r w:rsidR="00AE26A3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58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59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60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26</w:t>
        </w:r>
      </w:ins>
      <w:ins w:id="1161" w:author="Yanapat Ruangsakul" w:date="2015-10-13T16:30:00Z">
        <w:del w:id="1162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63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64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26</w:delText>
          </w:r>
        </w:del>
      </w:ins>
      <w:del w:id="1165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26</w:delText>
        </w:r>
      </w:del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ซึ่งมีรายละเอียดต่าง ๆ ดังนี้</w:t>
      </w:r>
    </w:p>
    <w:p w14:paraId="6197A55B" w14:textId="12264195" w:rsidR="00AD474F" w:rsidRPr="00F219EF" w:rsidRDefault="00AD474F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</w:p>
    <w:p w14:paraId="3F112564" w14:textId="2FF768F3" w:rsidR="0028559E" w:rsidRPr="00F219EF" w:rsidRDefault="00B44755" w:rsidP="00A92957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5E4DDBCE">
          <v:shape id="_x0000_i1049" type="#_x0000_t75" style="width:450.75pt;height:209.25pt">
            <v:imagedata r:id="rId35" o:title="1"/>
          </v:shape>
        </w:pict>
      </w:r>
    </w:p>
    <w:p w14:paraId="68ECC6A6" w14:textId="0ABD69B7" w:rsidR="001F59D5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166" w:name="_Ref43242331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26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66"/>
      <w:r w:rsidR="00A92957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 xml:space="preserve">หน้าฟอร์มเมนู </w:t>
      </w:r>
      <w:r w:rsidR="00A92957"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Paper Management System</w:t>
      </w:r>
    </w:p>
    <w:p w14:paraId="1FC7BC4F" w14:textId="686719B6" w:rsidR="00A92957" w:rsidRDefault="00AE26A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56525B2B" w14:textId="111DBF78" w:rsidR="00643F8D" w:rsidRPr="00643F8D" w:rsidRDefault="00BF00B5" w:rsidP="00643F8D">
      <w:pPr>
        <w:pStyle w:val="Heading3"/>
        <w:rPr>
          <w:rFonts w:ascii="TH Sarabun New" w:hAnsi="TH Sarabun New" w:cs="TH Sarabun New"/>
          <w:sz w:val="32"/>
          <w:szCs w:val="36"/>
          <w:cs/>
          <w:lang w:bidi="th-TH"/>
        </w:rPr>
      </w:pPr>
      <w:bookmarkStart w:id="1167" w:name="_Toc432533497"/>
      <w:ins w:id="1168" w:author="Yanapat Ruangsakul" w:date="2015-10-13T16:02:00Z">
        <w:r>
          <w:rPr>
            <w:rFonts w:ascii="TH Sarabun New" w:hAnsi="TH Sarabun New" w:cs="TH Sarabun New" w:hint="cs"/>
            <w:sz w:val="32"/>
            <w:szCs w:val="36"/>
            <w:cs/>
            <w:lang w:bidi="th-TH"/>
          </w:rPr>
          <w:t>การ</w:t>
        </w:r>
      </w:ins>
      <w:r w:rsidR="00643F8D" w:rsidRPr="00643F8D">
        <w:rPr>
          <w:rFonts w:ascii="TH Sarabun New" w:hAnsi="TH Sarabun New" w:cs="TH Sarabun New"/>
          <w:sz w:val="32"/>
          <w:szCs w:val="36"/>
          <w:cs/>
          <w:lang w:bidi="th-TH"/>
        </w:rPr>
        <w:t>เพิ่มงานวิจัย</w:t>
      </w:r>
      <w:bookmarkEnd w:id="1167"/>
    </w:p>
    <w:p w14:paraId="4585BCE4" w14:textId="54778A86" w:rsidR="001A2E14" w:rsidRPr="00F219EF" w:rsidRDefault="00AE26A3" w:rsidP="00A92957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เจ้าหน้า</w:t>
      </w:r>
      <w:ins w:id="1169" w:author="Yanapat Ruangsakul" w:date="2015-10-13T16:01:00Z"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ที่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สามารถกดปุ่ม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New Research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เพื่อเพิ่มเอกสารงานวิจัย เมื่อกดปุ่มแล้วจะ</w:t>
      </w:r>
      <w:ins w:id="1170" w:author="Yanapat Ruangsakul" w:date="2015-10-13T16:02:00Z"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ป</w:t>
        </w:r>
      </w:ins>
      <w:del w:id="1171" w:author="Yanapat Ruangsakul" w:date="2015-10-13T16:02:00Z">
        <w:r w:rsidRPr="00F219EF" w:rsidDel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delText>ก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รากฏหน้าให้เพิ่มรายละเอียด</w:t>
      </w:r>
      <w:del w:id="1172" w:author="Yanapat Ruangsakul" w:date="2015-10-13T16:02:00Z">
        <w:r w:rsidRPr="00F219EF" w:rsidDel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delText>ของ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ข้อมูล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432423483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73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74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75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27</w:t>
        </w:r>
      </w:ins>
      <w:ins w:id="1176" w:author="Yanapat Ruangsakul" w:date="2015-10-13T16:30:00Z">
        <w:del w:id="1177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78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79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27</w:delText>
          </w:r>
        </w:del>
      </w:ins>
      <w:del w:id="1180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27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ซึ่งมีขั้นตอน ดังนี้</w:t>
      </w:r>
    </w:p>
    <w:p w14:paraId="62267391" w14:textId="0D7A5E62" w:rsidR="00AE26A3" w:rsidRPr="00F219EF" w:rsidRDefault="00AE26A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1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ให้กรอกหัว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ชื่อเอกสาร และหากผู้เขียนเอกสารงานวิจัยเป็นนิสิตให้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ที่ปุ่ม “</w:t>
      </w:r>
      <w:r w:rsidR="001A4A21" w:rsidRPr="00F219EF">
        <w:rPr>
          <w:rFonts w:ascii="TH Sarabun New" w:hAnsi="TH Sarabun New" w:cs="TH Sarabun New"/>
          <w:sz w:val="32"/>
          <w:szCs w:val="32"/>
          <w:lang w:bidi="th-TH"/>
        </w:rPr>
        <w:t>For Student Graduation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</w:t>
      </w:r>
    </w:p>
    <w:p w14:paraId="59C86AE4" w14:textId="2A42A13B" w:rsidR="00AE26A3" w:rsidRPr="00F219EF" w:rsidRDefault="00AE26A3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หากชื่อผู้ใดที่เป็น </w:t>
      </w:r>
      <w:r w:rsidR="001A4A21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Corresponding 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ให้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เลือกที่ปุ่ม “</w:t>
      </w:r>
      <w:r w:rsidR="001A4A21" w:rsidRPr="00F219EF">
        <w:rPr>
          <w:rFonts w:ascii="TH Sarabun New" w:hAnsi="TH Sarabun New" w:cs="TH Sarabun New"/>
          <w:sz w:val="32"/>
          <w:szCs w:val="32"/>
          <w:lang w:bidi="th-TH"/>
        </w:rPr>
        <w:t>Corresponding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</w:t>
      </w:r>
    </w:p>
    <w:p w14:paraId="5BD36F14" w14:textId="66C0905E" w:rsidR="00AE26A3" w:rsidRDefault="00AE26A3" w:rsidP="00F219EF">
      <w:pPr>
        <w:jc w:val="thaiDistribute"/>
        <w:rPr>
          <w:ins w:id="1181" w:author="Yanapat Ruangsakul" w:date="2015-10-13T15:57:00Z"/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ผู้ใช้สามารถเพิ่ม – ลบรายชื่อผู้ที่เกี่ยวข้องกับเอกสารงานวิจัยได้ โดยกดปุ่มเครื่องหมายบวก เพื่อเพิ่มรายชื่อ และกดปุ่มลบเพื่อลบ</w:t>
      </w:r>
      <w:commentRangeStart w:id="1182"/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รายชื่อ</w:t>
      </w:r>
      <w:commentRangeEnd w:id="1182"/>
      <w:r w:rsidR="00F666BC">
        <w:rPr>
          <w:rStyle w:val="CommentReference"/>
        </w:rPr>
        <w:commentReference w:id="1182"/>
      </w:r>
    </w:p>
    <w:p w14:paraId="5E3F4BFC" w14:textId="77777777" w:rsidR="00F10108" w:rsidRDefault="00F10108" w:rsidP="00F219EF">
      <w:pPr>
        <w:jc w:val="thaiDistribute"/>
        <w:rPr>
          <w:ins w:id="1183" w:author="Yanapat Ruangsakul" w:date="2015-10-13T15:57:00Z"/>
          <w:rFonts w:ascii="TH Sarabun New" w:hAnsi="TH Sarabun New" w:cs="TH Sarabun New"/>
          <w:sz w:val="32"/>
          <w:szCs w:val="32"/>
          <w:lang w:bidi="th-TH"/>
        </w:rPr>
      </w:pPr>
    </w:p>
    <w:p w14:paraId="426E5BAF" w14:textId="77777777" w:rsidR="00F10108" w:rsidRPr="003B65C8" w:rsidRDefault="00F10108">
      <w:pPr>
        <w:pStyle w:val="Heading4"/>
        <w:rPr>
          <w:moveTo w:id="1184" w:author="Yanapat Ruangsakul" w:date="2015-10-13T15:57:00Z"/>
          <w:rFonts w:ascii="TH Sarabun New" w:hAnsi="TH Sarabun New" w:cs="TH Sarabun New"/>
          <w:sz w:val="32"/>
          <w:szCs w:val="32"/>
          <w:lang w:bidi="th-TH"/>
          <w:rPrChange w:id="1185" w:author="Siwawes Wongcharoen" w:date="2015-10-13T16:58:00Z">
            <w:rPr>
              <w:moveTo w:id="1186" w:author="Yanapat Ruangsakul" w:date="2015-10-13T15:57:00Z"/>
              <w:lang w:bidi="th-TH"/>
            </w:rPr>
          </w:rPrChange>
        </w:rPr>
        <w:pPrChange w:id="1187" w:author="Siwawes Wongcharoen" w:date="2015-10-13T16:58:00Z">
          <w:pPr>
            <w:jc w:val="thaiDistribute"/>
          </w:pPr>
        </w:pPrChange>
      </w:pPr>
      <w:moveToRangeStart w:id="1188" w:author="Yanapat Ruangsakul" w:date="2015-10-13T15:57:00Z" w:name="move432515151"/>
      <w:commentRangeStart w:id="1189"/>
      <w:moveTo w:id="1190" w:author="Yanapat Ruangsakul" w:date="2015-10-13T15:57:00Z">
        <w:del w:id="1191" w:author="Yanapat Ruangsakul" w:date="2015-10-13T15:57:00Z">
          <w:r w:rsidRPr="003B65C8" w:rsidDel="00F1010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92" w:author="Siwawes Wongcharoen" w:date="2015-10-13T16:58:00Z">
                <w:rPr>
                  <w:i/>
                  <w:iCs/>
                  <w:cs/>
                  <w:lang w:bidi="th-TH"/>
                </w:rPr>
              </w:rPrChange>
            </w:rPr>
            <w:delText xml:space="preserve">** </w:delText>
          </w:r>
        </w:del>
        <w:bookmarkStart w:id="1193" w:name="_Toc432533498"/>
        <w:r w:rsidRPr="003B65C8">
          <w:rPr>
            <w:rFonts w:ascii="TH Sarabun New" w:hAnsi="TH Sarabun New" w:cs="TH Sarabun New"/>
            <w:sz w:val="32"/>
            <w:szCs w:val="32"/>
            <w:cs/>
            <w:lang w:bidi="th-TH"/>
            <w:rPrChange w:id="1194" w:author="Siwawes Wongcharoen" w:date="2015-10-13T16:58:00Z">
              <w:rPr>
                <w:i/>
                <w:iCs/>
                <w:cs/>
                <w:lang w:bidi="th-TH"/>
              </w:rPr>
            </w:rPrChange>
          </w:rPr>
          <w:t>ข้อควรระวัง</w:t>
        </w:r>
        <w:bookmarkEnd w:id="1193"/>
      </w:moveTo>
    </w:p>
    <w:p w14:paraId="1EC018E6" w14:textId="2083FCB8" w:rsidR="00F10108" w:rsidRDefault="00F10108">
      <w:pPr>
        <w:ind w:firstLine="720"/>
        <w:jc w:val="thaiDistribute"/>
        <w:rPr>
          <w:moveTo w:id="1195" w:author="Yanapat Ruangsakul" w:date="2015-10-13T15:57:00Z"/>
          <w:rFonts w:ascii="TH Sarabun New" w:hAnsi="TH Sarabun New" w:cs="TH Sarabun New"/>
          <w:sz w:val="32"/>
          <w:szCs w:val="32"/>
          <w:lang w:bidi="th-TH"/>
        </w:rPr>
        <w:pPrChange w:id="1196" w:author="Yanapat Ruangsakul" w:date="2015-10-13T15:57:00Z">
          <w:pPr>
            <w:jc w:val="thaiDistribute"/>
          </w:pPr>
        </w:pPrChange>
      </w:pPr>
      <w:ins w:id="1197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ผู้ใช้จำเป็นต้องตรวจสอบ</w:t>
        </w:r>
      </w:ins>
      <w:moveTo w:id="1198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ข้อมูล </w:t>
        </w:r>
        <w:r>
          <w:rPr>
            <w:rFonts w:ascii="TH Sarabun New" w:hAnsi="TH Sarabun New" w:cs="TH Sarabun New"/>
            <w:sz w:val="32"/>
            <w:szCs w:val="32"/>
            <w:lang w:bidi="th-TH"/>
          </w:rPr>
          <w:t xml:space="preserve">Author Name </w:t>
        </w:r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และ </w:t>
        </w:r>
        <w:r>
          <w:rPr>
            <w:rFonts w:ascii="TH Sarabun New" w:hAnsi="TH Sarabun New" w:cs="TH Sarabun New"/>
            <w:sz w:val="32"/>
            <w:szCs w:val="32"/>
            <w:lang w:bidi="th-TH"/>
          </w:rPr>
          <w:t xml:space="preserve">Corresponding </w:t>
        </w:r>
      </w:moveTo>
      <w:ins w:id="1199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ให้ถูกต้อง เพราะ</w:t>
        </w:r>
      </w:ins>
      <w:moveTo w:id="1200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เมื่อ</w:t>
        </w:r>
      </w:moveTo>
      <w:ins w:id="1201" w:author="Yanapat Ruangsakul" w:date="2015-10-13T15:58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ผู้ใช้กดปุ่ม</w:t>
        </w:r>
      </w:ins>
      <w:moveTo w:id="1202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  <w:r>
          <w:rPr>
            <w:rFonts w:ascii="TH Sarabun New" w:hAnsi="TH Sarabun New" w:cs="TH Sarabun New"/>
            <w:sz w:val="32"/>
            <w:szCs w:val="32"/>
            <w:lang w:bidi="th-TH"/>
          </w:rPr>
          <w:t xml:space="preserve">submit </w:t>
        </w:r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แล้ว</w:t>
        </w:r>
      </w:moveTo>
      <w:ins w:id="1203" w:author="Yanapat Ruangsakul" w:date="2015-10-13T15:58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ผู้ใช้</w:t>
        </w:r>
      </w:ins>
      <w:moveTo w:id="1204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จะ</w:t>
        </w:r>
      </w:moveTo>
      <w:ins w:id="1205" w:author="Yanapat Ruangsakul" w:date="2015-10-13T15:58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ไม่สามารถ</w:t>
        </w:r>
      </w:ins>
      <w:moveTo w:id="1206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แก้ไข</w:t>
        </w:r>
        <w:del w:id="1207" w:author="Yanapat Ruangsakul" w:date="2015-10-13T15:58:00Z">
          <w:r w:rsidDel="00F10108">
            <w:rPr>
              <w:rFonts w:ascii="TH Sarabun New" w:hAnsi="TH Sarabun New" w:cs="TH Sarabun New" w:hint="cs"/>
              <w:sz w:val="32"/>
              <w:szCs w:val="32"/>
              <w:cs/>
              <w:lang w:bidi="th-TH"/>
            </w:rPr>
            <w:delText>ไม่</w:delText>
          </w:r>
        </w:del>
      </w:moveTo>
      <w:ins w:id="1208" w:author="Yanapat Ruangsakul" w:date="2015-10-13T15:58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ข้อมูล</w:t>
        </w:r>
      </w:ins>
      <w:moveTo w:id="1209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ได้ หากข้อมูล</w:t>
        </w:r>
      </w:moveTo>
      <w:ins w:id="1210" w:author="Yanapat Ruangsakul" w:date="2015-10-13T15:58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เกิดข้อ</w:t>
        </w:r>
      </w:ins>
      <w:moveTo w:id="1211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ผิดพลาด </w:t>
        </w:r>
      </w:moveTo>
      <w:ins w:id="1212" w:author="Yanapat Ruangsakul" w:date="2015-10-13T15:59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ผู้ใช้</w:t>
        </w:r>
      </w:ins>
      <w:moveTo w:id="1213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จะต้องลบ</w:t>
        </w:r>
        <w:del w:id="1214" w:author="Yanapat Ruangsakul" w:date="2015-10-13T15:59:00Z">
          <w:r w:rsidDel="00F10108">
            <w:rPr>
              <w:rFonts w:ascii="TH Sarabun New" w:hAnsi="TH Sarabun New" w:cs="TH Sarabun New" w:hint="cs"/>
              <w:sz w:val="32"/>
              <w:szCs w:val="32"/>
              <w:cs/>
              <w:lang w:bidi="th-TH"/>
            </w:rPr>
            <w:delText>แล้ว</w:delText>
          </w:r>
        </w:del>
      </w:moveTo>
      <w:ins w:id="1215" w:author="Yanapat Ruangsakul" w:date="2015-10-13T15:59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และ</w:t>
        </w:r>
      </w:ins>
      <w:moveTo w:id="1216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ทำ</w:t>
        </w:r>
      </w:moveTo>
      <w:ins w:id="1217" w:author="Yanapat Ruangsakul" w:date="2015-10-13T15:59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การเพิ่มเอกสาร</w:t>
        </w:r>
      </w:ins>
      <w:moveTo w:id="1218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ใหม่</w:t>
        </w:r>
      </w:moveTo>
      <w:ins w:id="1219" w:author="Yanapat Ruangsakul" w:date="2015-10-13T15:59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อีกครั้ง</w:t>
        </w:r>
      </w:ins>
      <w:moveTo w:id="1220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เท่านั้น</w:t>
        </w:r>
        <w:commentRangeEnd w:id="1189"/>
        <w:r>
          <w:rPr>
            <w:rStyle w:val="CommentReference"/>
          </w:rPr>
          <w:commentReference w:id="1189"/>
        </w:r>
      </w:moveTo>
    </w:p>
    <w:moveToRangeEnd w:id="1188"/>
    <w:p w14:paraId="0B4DCAEB" w14:textId="77777777" w:rsidR="00F10108" w:rsidRDefault="00F10108" w:rsidP="00F219EF">
      <w:pPr>
        <w:jc w:val="thaiDistribute"/>
        <w:rPr>
          <w:ins w:id="1221" w:author="Yanapat Ruangsakul" w:date="2015-10-13T15:55:00Z"/>
          <w:rFonts w:ascii="TH Sarabun New" w:hAnsi="TH Sarabun New" w:cs="TH Sarabun New"/>
          <w:sz w:val="32"/>
          <w:szCs w:val="32"/>
          <w:lang w:bidi="th-TH"/>
        </w:rPr>
      </w:pPr>
    </w:p>
    <w:p w14:paraId="046F5D70" w14:textId="399E1705" w:rsidR="00F666BC" w:rsidRPr="00EA2015" w:rsidRDefault="00554935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lang w:bidi="th-TH"/>
        </w:rPr>
        <w:tab/>
        <w:t>1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การกำหนด 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Type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ของเอกสารงานวิจัยสามารถกำหนดได้ 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รูปแบบ ได้แก่ 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และ </w:t>
      </w:r>
      <w:r>
        <w:rPr>
          <w:rFonts w:ascii="TH Sarabun New" w:hAnsi="TH Sarabun New" w:cs="TH Sarabun New"/>
          <w:sz w:val="32"/>
          <w:szCs w:val="32"/>
          <w:lang w:bidi="th-TH"/>
        </w:rPr>
        <w:t>Proceedings</w:t>
      </w:r>
      <w:r w:rsidR="00EA201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หากผู้ใช้เลือก </w:t>
      </w:r>
      <w:r w:rsidR="00EA2015">
        <w:rPr>
          <w:rFonts w:ascii="TH Sarabun New" w:hAnsi="TH Sarabun New" w:cs="TH Sarabun New"/>
          <w:sz w:val="32"/>
          <w:szCs w:val="32"/>
          <w:lang w:bidi="th-TH"/>
        </w:rPr>
        <w:t xml:space="preserve">Type </w:t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เป็น </w:t>
      </w:r>
      <w:r w:rsidR="00EA2015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>จะปรากฏหน้าฟอร์ม ดัง</w:t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EA2015" w:rsidRPr="00EA2015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432514311 </w:instrText>
      </w:r>
      <w:r w:rsidR="00EA2015" w:rsidRPr="00EA2015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EA2015" w:rsidRPr="00EA2015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EA2015" w:rsidRPr="00EA2015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22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223" w:author="Siwawes Wongcharoen" w:date="2015-10-13T21:04:00Z">
              <w:rPr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224" w:author="Siwawes Wongcharoen" w:date="2015-10-13T21:04:00Z">
              <w:rPr>
                <w:noProof/>
                <w:cs/>
                <w:lang w:bidi="th-TH"/>
              </w:rPr>
            </w:rPrChange>
          </w:rPr>
          <w:t>28</w:t>
        </w:r>
      </w:ins>
      <w:ins w:id="1225" w:author="Yanapat Ruangsakul" w:date="2015-10-13T16:30:00Z">
        <w:del w:id="122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227" w:author="Yanapat Ruangsakul" w:date="2015-10-13T16:30:00Z">
                <w:rPr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cs/>
              <w:lang w:bidi="th-TH"/>
              <w:rPrChange w:id="1228" w:author="Yanapat Ruangsakul" w:date="2015-10-13T16:30:00Z">
                <w:rPr>
                  <w:noProof/>
                  <w:cs/>
                  <w:lang w:bidi="th-TH"/>
                </w:rPr>
              </w:rPrChange>
            </w:rPr>
            <w:delText>28</w:delText>
          </w:r>
        </w:del>
      </w:ins>
      <w:del w:id="1229" w:author="Siwawes Wongcharoen" w:date="2015-10-13T21:04:00Z">
        <w:r w:rsidR="00EA2015" w:rsidRPr="00EA2015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EA2015" w:rsidRPr="00EA2015" w:rsidDel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</w:rPr>
          <w:delText>28</w:delText>
        </w:r>
      </w:del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 และหากเลือก </w:t>
      </w:r>
      <w:r w:rsidR="00EA2015">
        <w:rPr>
          <w:rFonts w:ascii="TH Sarabun New" w:hAnsi="TH Sarabun New" w:cs="TH Sarabun New"/>
          <w:sz w:val="32"/>
          <w:szCs w:val="32"/>
          <w:lang w:bidi="th-TH"/>
        </w:rPr>
        <w:t xml:space="preserve">Type </w:t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เป็น </w:t>
      </w:r>
      <w:r w:rsidR="00EA2015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>จะปรากฏหน้าฟอร์ม ดั</w:t>
      </w:r>
      <w:r w:rsidR="00EA2015" w:rsidRPr="00F10108">
        <w:rPr>
          <w:rFonts w:ascii="TH Sarabun New" w:hAnsi="TH Sarabun New" w:cs="TH Sarabun New"/>
          <w:sz w:val="32"/>
          <w:szCs w:val="32"/>
          <w:cs/>
          <w:lang w:bidi="th-TH"/>
        </w:rPr>
        <w:t>ง</w:t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10108" w:rsidRPr="00F10108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432514773 </w:instrText>
      </w:r>
      <w:r w:rsidR="00F10108" w:rsidRPr="00F10108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10108" w:rsidRPr="00F10108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10108" w:rsidRPr="00F10108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23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231" w:author="Siwawes Wongcharoen" w:date="2015-10-13T21:04:00Z">
              <w:rPr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232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29</w:t>
        </w:r>
      </w:ins>
      <w:ins w:id="1233" w:author="Yanapat Ruangsakul" w:date="2015-10-13T16:30:00Z">
        <w:del w:id="123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235" w:author="Yanapat Ruangsakul" w:date="2015-10-13T16:30:00Z">
                <w:rPr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236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29</w:delText>
          </w:r>
        </w:del>
      </w:ins>
      <w:del w:id="1237" w:author="Siwawes Wongcharoen" w:date="2015-10-13T21:04:00Z">
        <w:r w:rsidR="00F10108" w:rsidRPr="00F10108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F10108" w:rsidRPr="00F10108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29</w:delText>
        </w:r>
      </w:del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F10108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 เพื่อให้ผู้ใช้กรอกข้อมูลรายละเอียดเกี่ยวกับเอกสารงานวิจัย</w:t>
      </w:r>
    </w:p>
    <w:p w14:paraId="56B972CA" w14:textId="52D47D5F" w:rsidR="00AE26A3" w:rsidRPr="00F219EF" w:rsidRDefault="00AE26A3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 w:rsidR="00554935">
        <w:rPr>
          <w:rFonts w:ascii="TH Sarabun New" w:hAnsi="TH Sarabun New" w:cs="TH Sarabun New"/>
          <w:sz w:val="32"/>
          <w:szCs w:val="32"/>
          <w:lang w:bidi="th-TH"/>
        </w:rPr>
        <w:t>5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จากนั้นให้ผู้ใช้เลือกเอกสารงานวิจัย โดยกดปุ่ม “</w:t>
      </w:r>
      <w:r w:rsidR="001A4A21" w:rsidRPr="00F219EF">
        <w:rPr>
          <w:rFonts w:ascii="TH Sarabun New" w:hAnsi="TH Sarabun New" w:cs="TH Sarabun New"/>
          <w:sz w:val="32"/>
          <w:szCs w:val="32"/>
          <w:lang w:bidi="th-TH"/>
        </w:rPr>
        <w:t>Choose File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เพื่ออัพโหลดไฟล์เอกสารงานวิจัยเข้าสู่ระบบ</w:t>
      </w:r>
      <w:r w:rsidR="00BF1A18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 </w:t>
      </w:r>
      <w:r w:rsidR="00F10108">
        <w:rPr>
          <w:rFonts w:ascii="TH Sarabun New" w:hAnsi="TH Sarabun New" w:cs="TH Sarabun New" w:hint="cs"/>
          <w:sz w:val="32"/>
          <w:szCs w:val="32"/>
          <w:cs/>
          <w:lang w:bidi="th-TH"/>
        </w:rPr>
        <w:t>โดยไฟล์ที่อัพโหลด</w:t>
      </w:r>
      <w:commentRangeStart w:id="1238"/>
      <w:commentRangeStart w:id="1239"/>
      <w:r w:rsidR="00BF1A18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ควรเป็นไฟล์ </w:t>
      </w:r>
      <w:ins w:id="1240" w:author="Yanapat Ruangsakul" w:date="2015-10-13T15:54:00Z">
        <w:r w:rsidR="00F10108">
          <w:rPr>
            <w:rFonts w:ascii="TH Sarabun New" w:hAnsi="TH Sarabun New" w:cs="TH Sarabun New"/>
            <w:sz w:val="32"/>
            <w:szCs w:val="32"/>
            <w:cs/>
            <w:lang w:bidi="th-TH"/>
          </w:rPr>
          <w:t>.</w:t>
        </w:r>
      </w:ins>
      <w:r w:rsidR="00BF1A18">
        <w:rPr>
          <w:rFonts w:ascii="TH Sarabun New" w:hAnsi="TH Sarabun New" w:cs="TH Sarabun New"/>
          <w:sz w:val="32"/>
          <w:szCs w:val="32"/>
          <w:lang w:bidi="th-TH"/>
        </w:rPr>
        <w:t xml:space="preserve">pdf </w:t>
      </w:r>
      <w:del w:id="1241" w:author="Yanapat Ruangsakul" w:date="2015-10-13T15:54:00Z">
        <w:r w:rsidR="00BF1A18"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delText xml:space="preserve">หรือ </w:delText>
        </w:r>
        <w:r w:rsidR="00BF1A18" w:rsidDel="00F10108">
          <w:rPr>
            <w:rFonts w:ascii="TH Sarabun New" w:hAnsi="TH Sarabun New" w:cs="TH Sarabun New"/>
            <w:sz w:val="32"/>
            <w:szCs w:val="32"/>
            <w:lang w:bidi="th-TH"/>
          </w:rPr>
          <w:delText xml:space="preserve">doc </w:delText>
        </w:r>
      </w:del>
      <w:r w:rsidR="00BF1A18">
        <w:rPr>
          <w:rFonts w:ascii="TH Sarabun New" w:hAnsi="TH Sarabun New" w:cs="TH Sarabun New" w:hint="cs"/>
          <w:sz w:val="32"/>
          <w:szCs w:val="32"/>
          <w:cs/>
          <w:lang w:bidi="th-TH"/>
        </w:rPr>
        <w:t>เท่านั้น</w:t>
      </w:r>
      <w:commentRangeEnd w:id="1238"/>
      <w:r w:rsidR="00BF1A18">
        <w:rPr>
          <w:rStyle w:val="CommentReference"/>
        </w:rPr>
        <w:commentReference w:id="1238"/>
      </w:r>
      <w:commentRangeEnd w:id="1239"/>
      <w:r w:rsidR="00F10108">
        <w:rPr>
          <w:rStyle w:val="CommentReference"/>
        </w:rPr>
        <w:commentReference w:id="1239"/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จาก</w:t>
      </w:r>
      <w:r w:rsidR="004C3A09">
        <w:rPr>
          <w:rFonts w:ascii="TH Sarabun New" w:hAnsi="TH Sarabun New" w:cs="TH Sarabun New" w:hint="cs"/>
          <w:sz w:val="32"/>
          <w:szCs w:val="32"/>
          <w:cs/>
          <w:lang w:bidi="th-TH"/>
        </w:rPr>
        <w:t>นั้น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กด “</w:t>
      </w:r>
      <w:r w:rsidR="001A4A21" w:rsidRPr="00F219EF">
        <w:rPr>
          <w:rFonts w:ascii="TH Sarabun New" w:hAnsi="TH Sarabun New" w:cs="TH Sarabun New"/>
          <w:sz w:val="32"/>
          <w:szCs w:val="32"/>
          <w:lang w:bidi="th-TH"/>
        </w:rPr>
        <w:t>Submit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เพื่อยืนยันการกรอกข้อมูลลงสู่ระบบ</w:t>
      </w:r>
    </w:p>
    <w:p w14:paraId="18C2F84E" w14:textId="3486516E" w:rsidR="0028559E" w:rsidRPr="00F219EF" w:rsidRDefault="00B44755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7289B6F3">
          <v:shape id="_x0000_i1050" type="#_x0000_t75" style="width:450.75pt;height:251.25pt">
            <v:imagedata r:id="rId36" o:title="1"/>
          </v:shape>
        </w:pict>
      </w:r>
    </w:p>
    <w:p w14:paraId="347B6727" w14:textId="3056D8ED" w:rsidR="001A2E14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242" w:name="_Ref43242348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27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242"/>
      <w:r w:rsid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A92957" w:rsidRPr="00A92957">
        <w:rPr>
          <w:rFonts w:ascii="TH Sarabun New" w:hAnsi="TH Sarabun New" w:cs="TH Sarabun New" w:hint="cs"/>
          <w:sz w:val="32"/>
          <w:cs/>
          <w:lang w:bidi="th-TH"/>
        </w:rPr>
        <w:t>หน้าฟอร์มการเพิ่มรายละเอียดของเอกสารงานวิจัย</w:t>
      </w:r>
    </w:p>
    <w:p w14:paraId="0D275215" w14:textId="77777777" w:rsidR="00EA2015" w:rsidRPr="00F10108" w:rsidRDefault="00EA2015" w:rsidP="00EA201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5B678B88" w14:textId="77777777" w:rsidR="00EA2015" w:rsidRDefault="00B44755" w:rsidP="00EA2015">
      <w:pPr>
        <w:keepNext/>
      </w:pPr>
      <w:r>
        <w:rPr>
          <w:lang w:bidi="th-TH"/>
        </w:rPr>
        <w:pict w14:anchorId="4CE59E85">
          <v:shape id="_x0000_i1051" type="#_x0000_t75" style="width:456pt;height:89.25pt">
            <v:imagedata r:id="rId37" o:title="5" croptop="10570f" cropbottom="27013f" cropright="-983f"/>
          </v:shape>
        </w:pict>
      </w:r>
    </w:p>
    <w:p w14:paraId="3884AF3E" w14:textId="189EC021" w:rsidR="00EA2015" w:rsidRDefault="00EA2015" w:rsidP="00EA2015">
      <w:pPr>
        <w:pStyle w:val="Caption"/>
        <w:jc w:val="center"/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</w:pPr>
      <w:bookmarkStart w:id="1243" w:name="_Ref432514311"/>
      <w:r>
        <w:rPr>
          <w:cs/>
          <w:lang w:bidi="th-TH"/>
        </w:rPr>
        <w:t xml:space="preserve">รูปที่ </w:t>
      </w:r>
      <w:r>
        <w:rPr>
          <w:cs/>
          <w:lang w:bidi="th-TH"/>
        </w:rPr>
        <w:fldChar w:fldCharType="begin"/>
      </w:r>
      <w:r>
        <w:rPr>
          <w:cs/>
          <w:lang w:bidi="th-TH"/>
        </w:rPr>
        <w:instrText xml:space="preserve"> </w:instrText>
      </w:r>
      <w:r>
        <w:rPr>
          <w:rFonts w:hint="cs"/>
          <w:lang w:bidi="th-TH"/>
        </w:rPr>
        <w:instrText xml:space="preserve">SEQ </w:instrText>
      </w:r>
      <w:r>
        <w:rPr>
          <w:rFonts w:hint="cs"/>
          <w:cs/>
          <w:lang w:bidi="th-TH"/>
        </w:rPr>
        <w:instrText xml:space="preserve">รูปที่ </w:instrText>
      </w:r>
      <w:r>
        <w:rPr>
          <w:rFonts w:hint="cs"/>
          <w:lang w:bidi="th-TH"/>
        </w:rPr>
        <w:instrText>\</w:instrText>
      </w:r>
      <w:r>
        <w:rPr>
          <w:rFonts w:cs="Angsana New" w:hint="cs"/>
          <w:bCs w:val="0"/>
          <w:iCs/>
          <w:szCs w:val="18"/>
          <w:cs/>
          <w:lang w:bidi="th-TH"/>
        </w:rPr>
        <w:instrText xml:space="preserve">* </w:instrText>
      </w:r>
      <w:r>
        <w:rPr>
          <w:rFonts w:hint="cs"/>
          <w:lang w:bidi="th-TH"/>
        </w:rPr>
        <w:instrText>ARABIC</w:instrText>
      </w:r>
      <w:r>
        <w:rPr>
          <w:cs/>
          <w:lang w:bidi="th-TH"/>
        </w:rPr>
        <w:instrText xml:space="preserve"> </w:instrText>
      </w:r>
      <w:r>
        <w:rPr>
          <w:cs/>
          <w:lang w:bidi="th-TH"/>
        </w:rPr>
        <w:fldChar w:fldCharType="separate"/>
      </w:r>
      <w:r w:rsidR="00615528">
        <w:rPr>
          <w:noProof/>
          <w:cs/>
          <w:lang w:bidi="th-TH"/>
        </w:rPr>
        <w:t>28</w:t>
      </w:r>
      <w:r>
        <w:rPr>
          <w:cs/>
          <w:lang w:bidi="th-TH"/>
        </w:rPr>
        <w:fldChar w:fldCharType="end"/>
      </w:r>
      <w:bookmarkEnd w:id="1243"/>
      <w:r>
        <w:rPr>
          <w:rFonts w:hint="cs"/>
          <w:cs/>
          <w:lang w:bidi="th-TH"/>
        </w:rPr>
        <w:t xml:space="preserve"> หน้าฟอร์มการกรอกข้อมูลรายละเอียดสำหรับ </w: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Journal</w:t>
      </w:r>
    </w:p>
    <w:p w14:paraId="4636F672" w14:textId="77777777" w:rsidR="00F10108" w:rsidRPr="00F10108" w:rsidRDefault="00F10108" w:rsidP="00F10108">
      <w:pPr>
        <w:rPr>
          <w:lang w:bidi="th-TH"/>
        </w:rPr>
      </w:pPr>
    </w:p>
    <w:p w14:paraId="2D69BFE8" w14:textId="77777777" w:rsidR="00EA2015" w:rsidRDefault="00B44755" w:rsidP="00EA2015">
      <w:pPr>
        <w:keepNext/>
      </w:pPr>
      <w:r>
        <w:rPr>
          <w:lang w:bidi="th-TH"/>
        </w:rPr>
        <w:pict w14:anchorId="79D7EFFF">
          <v:shape id="_x0000_i1052" type="#_x0000_t75" style="width:450pt;height:107.25pt">
            <v:imagedata r:id="rId38" o:title="6" croptop="10805f" cropbottom="21141f"/>
          </v:shape>
        </w:pict>
      </w:r>
    </w:p>
    <w:p w14:paraId="07657309" w14:textId="40CE66F8" w:rsidR="00EA2015" w:rsidRDefault="00EA2015" w:rsidP="00EA2015">
      <w:pPr>
        <w:pStyle w:val="Caption"/>
        <w:jc w:val="center"/>
        <w:rPr>
          <w:lang w:bidi="th-TH"/>
        </w:rPr>
      </w:pPr>
      <w:bookmarkStart w:id="1244" w:name="_Ref432514773"/>
      <w:r>
        <w:rPr>
          <w:cs/>
          <w:lang w:bidi="th-TH"/>
        </w:rPr>
        <w:t xml:space="preserve">รูปที่ </w: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29</w: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244"/>
      <w:r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Pr="00EA2015">
        <w:rPr>
          <w:rFonts w:ascii="TH Sarabun New" w:hAnsi="TH Sarabun New" w:cs="TH Sarabun New" w:hint="cs"/>
          <w:sz w:val="32"/>
          <w:cs/>
          <w:lang w:bidi="th-TH"/>
        </w:rPr>
        <w:t>หน้าฟอร์มการกรอกข้อมูลรายละเอียดสำหรับ</w:t>
      </w:r>
      <w:r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Proceedings</w:t>
      </w:r>
    </w:p>
    <w:p w14:paraId="1D671E4E" w14:textId="77777777" w:rsidR="00EA2015" w:rsidRPr="00EA2015" w:rsidRDefault="00EA2015" w:rsidP="00EA2015">
      <w:pPr>
        <w:rPr>
          <w:cs/>
          <w:lang w:bidi="th-TH"/>
        </w:rPr>
      </w:pPr>
    </w:p>
    <w:p w14:paraId="3A5C1379" w14:textId="14D654DD" w:rsidR="001A2E14" w:rsidDel="00F10108" w:rsidRDefault="00F666BC" w:rsidP="00F219EF">
      <w:pPr>
        <w:jc w:val="thaiDistribute"/>
        <w:rPr>
          <w:moveFrom w:id="1245" w:author="Yanapat Ruangsakul" w:date="2015-10-13T15:57:00Z"/>
          <w:rFonts w:ascii="TH Sarabun New" w:hAnsi="TH Sarabun New" w:cs="TH Sarabun New"/>
          <w:sz w:val="32"/>
          <w:szCs w:val="32"/>
          <w:lang w:bidi="th-TH"/>
        </w:rPr>
      </w:pPr>
      <w:moveFromRangeStart w:id="1246" w:author="Yanapat Ruangsakul" w:date="2015-10-13T15:57:00Z" w:name="move432515151"/>
      <w:commentRangeStart w:id="1247"/>
      <w:moveFrom w:id="1248" w:author="Yanapat Ruangsakul" w:date="2015-10-13T15:57:00Z">
        <w:r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** ข้อควรระวัง</w:t>
        </w:r>
      </w:moveFrom>
    </w:p>
    <w:p w14:paraId="4BBBD152" w14:textId="34430CC6" w:rsidR="00F666BC" w:rsidDel="00F10108" w:rsidRDefault="00F666BC" w:rsidP="00F219EF">
      <w:pPr>
        <w:jc w:val="thaiDistribute"/>
        <w:rPr>
          <w:moveFrom w:id="1249" w:author="Yanapat Ruangsakul" w:date="2015-10-13T15:57:00Z"/>
          <w:rFonts w:ascii="TH Sarabun New" w:hAnsi="TH Sarabun New" w:cs="TH Sarabun New"/>
          <w:sz w:val="32"/>
          <w:szCs w:val="32"/>
          <w:lang w:bidi="th-TH"/>
        </w:rPr>
      </w:pPr>
      <w:moveFrom w:id="1250" w:author="Yanapat Ruangsakul" w:date="2015-10-13T15:57:00Z">
        <w:r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ข้อมูล </w:t>
        </w:r>
        <w:r w:rsidDel="00F10108">
          <w:rPr>
            <w:rFonts w:ascii="TH Sarabun New" w:hAnsi="TH Sarabun New" w:cs="TH Sarabun New"/>
            <w:sz w:val="32"/>
            <w:szCs w:val="32"/>
            <w:lang w:bidi="th-TH"/>
          </w:rPr>
          <w:t xml:space="preserve">Author Name </w:t>
        </w:r>
        <w:r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และ </w:t>
        </w:r>
        <w:r w:rsidDel="00F10108">
          <w:rPr>
            <w:rFonts w:ascii="TH Sarabun New" w:hAnsi="TH Sarabun New" w:cs="TH Sarabun New"/>
            <w:sz w:val="32"/>
            <w:szCs w:val="32"/>
            <w:lang w:bidi="th-TH"/>
          </w:rPr>
          <w:t xml:space="preserve">Corresponding </w:t>
        </w:r>
        <w:r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เมื่อ </w:t>
        </w:r>
        <w:r w:rsidDel="00F10108">
          <w:rPr>
            <w:rFonts w:ascii="TH Sarabun New" w:hAnsi="TH Sarabun New" w:cs="TH Sarabun New"/>
            <w:sz w:val="32"/>
            <w:szCs w:val="32"/>
            <w:lang w:bidi="th-TH"/>
          </w:rPr>
          <w:t xml:space="preserve">submit </w:t>
        </w:r>
        <w:r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แล้วจะแก้ไขไม่ได้ หากข้อมูลผิดพลาด จะต้องลบแล้วทำใหม่เท่านั้น</w:t>
        </w:r>
        <w:commentRangeEnd w:id="1247"/>
        <w:r w:rsidDel="00F10108">
          <w:rPr>
            <w:rStyle w:val="CommentReference"/>
          </w:rPr>
          <w:commentReference w:id="1247"/>
        </w:r>
      </w:moveFrom>
    </w:p>
    <w:moveFromRangeEnd w:id="1246"/>
    <w:p w14:paraId="1F2BCC12" w14:textId="0282E9C7" w:rsidR="00F666BC" w:rsidRPr="00F219EF" w:rsidDel="00F10108" w:rsidRDefault="00F666BC" w:rsidP="00F219EF">
      <w:pPr>
        <w:jc w:val="thaiDistribute"/>
        <w:rPr>
          <w:del w:id="1251" w:author="Yanapat Ruangsakul" w:date="2015-10-13T15:59:00Z"/>
          <w:rFonts w:ascii="TH Sarabun New" w:hAnsi="TH Sarabun New" w:cs="TH Sarabun New"/>
          <w:sz w:val="32"/>
          <w:szCs w:val="32"/>
          <w:cs/>
          <w:lang w:bidi="th-TH"/>
        </w:rPr>
      </w:pPr>
    </w:p>
    <w:p w14:paraId="0364F2B8" w14:textId="47089DA6" w:rsidR="001A4A21" w:rsidRDefault="001A4A21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ผู้ใช้สามารถดูรายละเอียดของแต่ละเอกสารงานวิจัยได้ โดย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Detail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จากนั้นจะปรากฏหน้า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432424173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25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25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254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30</w:t>
        </w:r>
      </w:ins>
      <w:ins w:id="1255" w:author="Yanapat Ruangsakul" w:date="2015-10-13T16:30:00Z">
        <w:del w:id="125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25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258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30</w:delText>
          </w:r>
        </w:del>
      </w:ins>
      <w:del w:id="125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28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ซึ่งผู้ใช้สามารถ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Download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เอกสารงานวิจัยได้</w:t>
      </w:r>
    </w:p>
    <w:p w14:paraId="33BD3EA0" w14:textId="77777777" w:rsidR="00A92957" w:rsidRPr="00F219EF" w:rsidRDefault="00A92957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A29B83" w14:textId="4233E725" w:rsidR="0028559E" w:rsidRPr="00F219EF" w:rsidRDefault="0052030A" w:rsidP="005E0FBA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2C2E7B1D">
          <v:shape id="_x0000_i1053" type="#_x0000_t75" style="width:450.75pt;height:209.25pt">
            <v:imagedata r:id="rId39" o:title="1"/>
          </v:shape>
        </w:pict>
      </w:r>
    </w:p>
    <w:p w14:paraId="41DE3694" w14:textId="7A35291D" w:rsidR="00D05730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260" w:name="_Ref43242417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30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260"/>
      <w:r w:rsidR="00A92957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>หน้าฟอร์มเรียกดูรายละเอียดของเอกสารงานวิจัย</w:t>
      </w:r>
    </w:p>
    <w:p w14:paraId="30A2A252" w14:textId="77777777" w:rsidR="00A92957" w:rsidRDefault="001A4A21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575BA374" w14:textId="4C8E5228" w:rsidR="00D05730" w:rsidRDefault="001A4A21" w:rsidP="00A92957">
      <w:pPr>
        <w:ind w:firstLine="720"/>
        <w:jc w:val="thaiDistribute"/>
        <w:rPr>
          <w:ins w:id="1261" w:author="Yanapat Ruangsakul" w:date="2015-10-13T16:02:00Z"/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ในกรณีที่ผู้ใช้ไม่ได้อัพโหลดไฟล์ในขั้นตอนการของเพิ่มเอกสาร</w:t>
      </w:r>
      <w:r w:rsidR="00F82286" w:rsidRPr="00F219EF">
        <w:rPr>
          <w:rFonts w:ascii="TH Sarabun New" w:hAnsi="TH Sarabun New" w:cs="TH Sarabun New"/>
          <w:sz w:val="32"/>
          <w:szCs w:val="32"/>
          <w:cs/>
          <w:lang w:bidi="th-TH"/>
        </w:rPr>
        <w:t>งานวิจัยนั้น ผู้ใช้สามารถ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F82286"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="00F82286" w:rsidRPr="00F219EF">
        <w:rPr>
          <w:rFonts w:ascii="TH Sarabun New" w:hAnsi="TH Sarabun New" w:cs="TH Sarabun New"/>
          <w:sz w:val="32"/>
          <w:szCs w:val="32"/>
          <w:lang w:bidi="th-TH"/>
        </w:rPr>
        <w:t>Upload new file</w:t>
      </w:r>
      <w:r w:rsidR="00F82286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เพื่อเพิ่มเอกสารงานวิจัย</w:t>
      </w:r>
    </w:p>
    <w:p w14:paraId="684A2E4E" w14:textId="1784077A" w:rsidR="00BF00B5" w:rsidRPr="00BF00B5" w:rsidRDefault="00BF00B5">
      <w:pPr>
        <w:pStyle w:val="Heading3"/>
        <w:rPr>
          <w:sz w:val="36"/>
          <w:szCs w:val="36"/>
          <w:cs/>
          <w:lang w:bidi="th-TH"/>
          <w:rPrChange w:id="1262" w:author="Yanapat Ruangsakul" w:date="2015-10-13T16:03:00Z">
            <w:rPr>
              <w:cs/>
              <w:lang w:bidi="th-TH"/>
            </w:rPr>
          </w:rPrChange>
        </w:rPr>
        <w:pPrChange w:id="1263" w:author="Yanapat Ruangsakul" w:date="2015-10-13T16:03:00Z">
          <w:pPr>
            <w:ind w:firstLine="720"/>
            <w:jc w:val="thaiDistribute"/>
          </w:pPr>
        </w:pPrChange>
      </w:pPr>
      <w:bookmarkStart w:id="1264" w:name="_Toc432533499"/>
      <w:ins w:id="1265" w:author="Yanapat Ruangsakul" w:date="2015-10-13T16:02:00Z">
        <w:r w:rsidRPr="00BF00B5">
          <w:rPr>
            <w:sz w:val="36"/>
            <w:szCs w:val="36"/>
            <w:cs/>
            <w:lang w:bidi="th-TH"/>
            <w:rPrChange w:id="1266" w:author="Yanapat Ruangsakul" w:date="2015-10-13T16:03:00Z">
              <w:rPr>
                <w:cs/>
                <w:lang w:bidi="th-TH"/>
              </w:rPr>
            </w:rPrChange>
          </w:rPr>
          <w:t>แก้ไข</w:t>
        </w:r>
      </w:ins>
      <w:ins w:id="1267" w:author="Yanapat Ruangsakul" w:date="2015-10-13T16:09:00Z">
        <w:r>
          <w:rPr>
            <w:rFonts w:hint="cs"/>
            <w:sz w:val="36"/>
            <w:szCs w:val="36"/>
            <w:cs/>
            <w:lang w:bidi="th-TH"/>
          </w:rPr>
          <w:t>เอกสาร</w:t>
        </w:r>
      </w:ins>
      <w:ins w:id="1268" w:author="Yanapat Ruangsakul" w:date="2015-10-13T16:02:00Z">
        <w:r w:rsidRPr="00BF00B5">
          <w:rPr>
            <w:sz w:val="36"/>
            <w:szCs w:val="36"/>
            <w:cs/>
            <w:lang w:bidi="th-TH"/>
            <w:rPrChange w:id="1269" w:author="Yanapat Ruangsakul" w:date="2015-10-13T16:03:00Z">
              <w:rPr>
                <w:cs/>
                <w:lang w:bidi="th-TH"/>
              </w:rPr>
            </w:rPrChange>
          </w:rPr>
          <w:t>ง</w:t>
        </w:r>
      </w:ins>
      <w:ins w:id="1270" w:author="Yanapat Ruangsakul" w:date="2015-10-13T16:03:00Z">
        <w:r w:rsidRPr="00BF00B5">
          <w:rPr>
            <w:sz w:val="36"/>
            <w:szCs w:val="36"/>
            <w:cs/>
            <w:lang w:bidi="th-TH"/>
            <w:rPrChange w:id="1271" w:author="Yanapat Ruangsakul" w:date="2015-10-13T16:03:00Z">
              <w:rPr>
                <w:cs/>
                <w:lang w:bidi="th-TH"/>
              </w:rPr>
            </w:rPrChange>
          </w:rPr>
          <w:t>านวิจัย</w:t>
        </w:r>
      </w:ins>
      <w:bookmarkEnd w:id="1264"/>
    </w:p>
    <w:p w14:paraId="7F60B824" w14:textId="1E47A7D2" w:rsidR="00F82286" w:rsidRDefault="00F8228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commentRangeStart w:id="1272"/>
      <w:r w:rsidRPr="00F219EF">
        <w:rPr>
          <w:rFonts w:ascii="TH Sarabun New" w:hAnsi="TH Sarabun New" w:cs="TH Sarabun New"/>
          <w:sz w:val="32"/>
          <w:szCs w:val="32"/>
          <w:lang w:bidi="th-TH"/>
        </w:rPr>
        <w:t>4</w:t>
      </w:r>
      <w:commentRangeEnd w:id="1272"/>
      <w:r w:rsidR="00643F8D">
        <w:rPr>
          <w:rStyle w:val="CommentReference"/>
        </w:rPr>
        <w:commentReference w:id="1272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ins w:id="1273" w:author="Yanapat Ruangsakul" w:date="2015-10-13T16:03:00Z"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</w:ins>
      <w:ins w:id="1274" w:author="Yanapat Ruangsakul" w:date="2015-10-13T16:08:00Z"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BF00B5" w:rsidRPr="00BF00B5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432423312 </w:instrText>
        </w:r>
        <w:r w:rsidR="00BF00B5" w:rsidRPr="00BF00B5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BF00B5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BF00B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BF00B5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BF00B5" w:rsidRPr="00BF00B5">
        <w:rPr>
          <w:rFonts w:ascii="TH Sarabun New" w:hAnsi="TH Sarabun New" w:cs="TH Sarabun New"/>
          <w:sz w:val="32"/>
          <w:szCs w:val="32"/>
          <w:cs/>
          <w:lang w:bidi="th-TH"/>
        </w:rPr>
      </w:r>
      <w:r w:rsidR="00BF00B5" w:rsidRPr="00BF00B5">
        <w:rPr>
          <w:rFonts w:ascii="TH Sarabun New" w:hAnsi="TH Sarabun New" w:cs="TH Sarabun New"/>
          <w:sz w:val="32"/>
          <w:szCs w:val="32"/>
          <w:cs/>
          <w:lang w:bidi="th-TH"/>
          <w:rPrChange w:id="1275" w:author="Yanapat Ruangsakul" w:date="2015-10-13T16:08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276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277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b/>
            <w:bCs/>
            <w:noProof/>
            <w:sz w:val="32"/>
            <w:szCs w:val="32"/>
            <w:lang w:bidi="th-TH"/>
            <w:rPrChange w:id="1278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26</w:t>
        </w:r>
      </w:ins>
      <w:ins w:id="1279" w:author="Yanapat Ruangsakul" w:date="2015-10-13T16:30:00Z">
        <w:del w:id="1280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281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b/>
              <w:bCs/>
              <w:noProof/>
              <w:sz w:val="32"/>
              <w:szCs w:val="32"/>
              <w:lang w:bidi="th-TH"/>
              <w:rPrChange w:id="1282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26</w:delText>
          </w:r>
        </w:del>
      </w:ins>
      <w:ins w:id="1283" w:author="Yanapat Ruangsakul" w:date="2015-10-13T16:08:00Z"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ในกรณีที่ต้องการเปลี่ยนแปลงแก้ไขรายละเอียดข้อมูลเกี่ยวกับเอกสารงานวิจัย 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edit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432425122 </w:instrTex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284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285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286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31</w:t>
        </w:r>
      </w:ins>
      <w:ins w:id="1287" w:author="Yanapat Ruangsakul" w:date="2015-10-13T16:30:00Z">
        <w:del w:id="1288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289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290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31</w:delText>
          </w:r>
        </w:del>
      </w:ins>
      <w:del w:id="1291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29</w:delText>
        </w:r>
      </w:del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เมื่อแก้ไขเรียบร้อยแล้ว ให้กดปุ่ม “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Save changes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เพื่อบันทึกการเปลี่ยนแปลงข้อมูล</w:t>
      </w:r>
    </w:p>
    <w:p w14:paraId="4B26304C" w14:textId="77777777" w:rsidR="00A92957" w:rsidRPr="00F219EF" w:rsidRDefault="00A92957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3A5EC7C" w14:textId="77777777" w:rsidR="0028559E" w:rsidRPr="00F219EF" w:rsidRDefault="0052030A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7EBE95BD">
          <v:shape id="_x0000_i1054" type="#_x0000_t75" style="width:450.75pt;height:346.5pt">
            <v:imagedata r:id="rId40" o:title="1"/>
          </v:shape>
        </w:pict>
      </w:r>
    </w:p>
    <w:p w14:paraId="719A8A94" w14:textId="41D9DAED" w:rsidR="00D05730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292" w:name="_Ref43242512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31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292"/>
      <w:r w:rsidR="00A92957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>หน้าฟอร์มการแก้ไขรายละเอียดของเอกสารงานวิจัย</w:t>
      </w:r>
    </w:p>
    <w:p w14:paraId="1D8B6024" w14:textId="77777777" w:rsidR="00A92957" w:rsidRDefault="009E091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62A2551D" w14:textId="24A2E04F" w:rsidR="00BF00B5" w:rsidRPr="00BF00B5" w:rsidRDefault="00BF00B5">
      <w:pPr>
        <w:pStyle w:val="Heading3"/>
        <w:rPr>
          <w:ins w:id="1293" w:author="Yanapat Ruangsakul" w:date="2015-10-13T16:09:00Z"/>
          <w:sz w:val="36"/>
          <w:szCs w:val="36"/>
          <w:cs/>
          <w:lang w:bidi="th-TH"/>
          <w:rPrChange w:id="1294" w:author="Yanapat Ruangsakul" w:date="2015-10-13T16:10:00Z">
            <w:rPr>
              <w:ins w:id="1295" w:author="Yanapat Ruangsakul" w:date="2015-10-13T16:09:00Z"/>
              <w:cs/>
              <w:lang w:bidi="th-TH"/>
            </w:rPr>
          </w:rPrChange>
        </w:rPr>
        <w:pPrChange w:id="1296" w:author="Yanapat Ruangsakul" w:date="2015-10-13T16:09:00Z">
          <w:pPr>
            <w:ind w:firstLine="720"/>
            <w:jc w:val="thaiDistribute"/>
          </w:pPr>
        </w:pPrChange>
      </w:pPr>
      <w:bookmarkStart w:id="1297" w:name="_Toc432533500"/>
      <w:ins w:id="1298" w:author="Yanapat Ruangsakul" w:date="2015-10-13T16:09:00Z">
        <w:r w:rsidRPr="00BF00B5">
          <w:rPr>
            <w:sz w:val="36"/>
            <w:szCs w:val="36"/>
            <w:cs/>
            <w:lang w:bidi="th-TH"/>
            <w:rPrChange w:id="1299" w:author="Yanapat Ruangsakul" w:date="2015-10-13T16:10:00Z">
              <w:rPr>
                <w:cs/>
                <w:lang w:bidi="th-TH"/>
              </w:rPr>
            </w:rPrChange>
          </w:rPr>
          <w:t>ลบเอกสารงานวิจัย</w:t>
        </w:r>
        <w:bookmarkEnd w:id="1297"/>
      </w:ins>
    </w:p>
    <w:p w14:paraId="2A4CDA7F" w14:textId="72085093" w:rsidR="00D05730" w:rsidRPr="00F219EF" w:rsidRDefault="009E0913" w:rsidP="00A92957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commentRangeStart w:id="1300"/>
      <w:r w:rsidRPr="00F219EF">
        <w:rPr>
          <w:rFonts w:ascii="TH Sarabun New" w:hAnsi="TH Sarabun New" w:cs="TH Sarabun New"/>
          <w:sz w:val="32"/>
          <w:szCs w:val="32"/>
          <w:lang w:bidi="th-TH"/>
        </w:rPr>
        <w:t>5</w:t>
      </w:r>
      <w:commentRangeEnd w:id="1300"/>
      <w:r w:rsidR="00643F8D">
        <w:rPr>
          <w:rStyle w:val="CommentReference"/>
        </w:rPr>
        <w:commentReference w:id="1300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ins w:id="1301" w:author="Yanapat Ruangsakul" w:date="2015-10-13T16:10:00Z"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BF00B5" w:rsidRPr="00BF00B5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432423312 </w:instrText>
        </w:r>
        <w:r w:rsidR="00BF00B5" w:rsidRPr="00BF00B5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BF00B5" w:rsidRPr="00BF00B5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BF00B5" w:rsidRPr="00BF00B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BF00B5" w:rsidRPr="00BF00B5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BF00B5" w:rsidRPr="00BF00B5">
        <w:rPr>
          <w:rFonts w:ascii="TH Sarabun New" w:hAnsi="TH Sarabun New" w:cs="TH Sarabun New"/>
          <w:sz w:val="32"/>
          <w:szCs w:val="32"/>
          <w:cs/>
          <w:lang w:bidi="th-TH"/>
        </w:rPr>
      </w:r>
      <w:r w:rsidR="00BF00B5" w:rsidRPr="00BF00B5">
        <w:rPr>
          <w:rFonts w:ascii="TH Sarabun New" w:hAnsi="TH Sarabun New" w:cs="TH Sarabun New"/>
          <w:sz w:val="32"/>
          <w:szCs w:val="32"/>
          <w:cs/>
          <w:lang w:bidi="th-TH"/>
          <w:rPrChange w:id="1302" w:author="Yanapat Ruangsakul" w:date="2015-10-13T16:10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303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04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b/>
            <w:bCs/>
            <w:noProof/>
            <w:sz w:val="32"/>
            <w:szCs w:val="32"/>
            <w:lang w:bidi="th-TH"/>
            <w:rPrChange w:id="1305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26</w:t>
        </w:r>
      </w:ins>
      <w:ins w:id="1306" w:author="Yanapat Ruangsakul" w:date="2015-10-13T16:30:00Z">
        <w:del w:id="1307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08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b/>
              <w:bCs/>
              <w:noProof/>
              <w:sz w:val="32"/>
              <w:szCs w:val="32"/>
              <w:lang w:bidi="th-TH"/>
              <w:rPrChange w:id="1309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26</w:delText>
          </w:r>
        </w:del>
      </w:ins>
      <w:ins w:id="1310" w:author="Yanapat Ruangsakul" w:date="2015-10-13T16:10:00Z"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หากต้องการลบเอกสารงานวิจัย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432425323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31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1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313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32</w:t>
        </w:r>
      </w:ins>
      <w:ins w:id="1314" w:author="Yanapat Ruangsakul" w:date="2015-10-13T16:30:00Z">
        <w:del w:id="131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1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317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32</w:delText>
          </w:r>
        </w:del>
      </w:ins>
      <w:del w:id="131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30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และให้กดปุ่ม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อีกครั้ง เพื่อยืนยันการลบเอกสารงานวิจัย</w:t>
      </w:r>
    </w:p>
    <w:p w14:paraId="650DD6C2" w14:textId="77777777" w:rsidR="0028559E" w:rsidRPr="00F219EF" w:rsidRDefault="0052030A" w:rsidP="00A92957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418A9BEF">
          <v:shape id="_x0000_i1055" type="#_x0000_t75" style="width:210.75pt;height:224.25pt">
            <v:imagedata r:id="rId41" o:title="1"/>
          </v:shape>
        </w:pict>
      </w:r>
    </w:p>
    <w:p w14:paraId="6167127A" w14:textId="6CFE3AC4" w:rsidR="00D05730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319" w:name="_Ref43242532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32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319"/>
      <w:r w:rsidR="00A92957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>หน้าฟอร์มยืนยันการลบเอกสารงานวิจัย</w:t>
      </w:r>
    </w:p>
    <w:p w14:paraId="5E8DAE96" w14:textId="77777777" w:rsidR="001F59D5" w:rsidRPr="00F219EF" w:rsidRDefault="001F59D5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2AF5E8DF" w14:textId="7DF41F7E" w:rsidR="00A90E0C" w:rsidRPr="00F219EF" w:rsidRDefault="00A90E0C" w:rsidP="00F219EF">
      <w:pPr>
        <w:pStyle w:val="Heading2"/>
        <w:rPr>
          <w:rFonts w:ascii="TH Sarabun New" w:hAnsi="TH Sarabun New"/>
          <w:lang w:bidi="th-TH"/>
        </w:rPr>
      </w:pPr>
      <w:bookmarkStart w:id="1320" w:name="_Toc432533501"/>
      <w:r w:rsidRPr="00F219EF">
        <w:rPr>
          <w:rFonts w:ascii="TH Sarabun New" w:hAnsi="TH Sarabun New"/>
          <w:cs/>
          <w:lang w:bidi="th-TH"/>
        </w:rPr>
        <w:t>จัดการข้อมูล</w:t>
      </w:r>
      <w:r w:rsidR="001F59D5" w:rsidRPr="00F219EF">
        <w:rPr>
          <w:rFonts w:ascii="TH Sarabun New" w:hAnsi="TH Sarabun New"/>
          <w:cs/>
          <w:lang w:bidi="th-TH"/>
        </w:rPr>
        <w:t>สิทธิบัตร</w:t>
      </w:r>
      <w:r w:rsidR="001F59D5" w:rsidRPr="00F219EF">
        <w:rPr>
          <w:rFonts w:ascii="TH Sarabun New" w:hAnsi="TH Sarabun New"/>
          <w:rtl/>
          <w:cs/>
        </w:rPr>
        <w:t xml:space="preserve">, </w:t>
      </w:r>
      <w:r w:rsidR="001F59D5" w:rsidRPr="00F219EF">
        <w:rPr>
          <w:rFonts w:ascii="TH Sarabun New" w:hAnsi="TH Sarabun New"/>
          <w:cs/>
          <w:lang w:bidi="th-TH"/>
        </w:rPr>
        <w:t>อนุลิขสิทธิ์, ลิขสิทธิ์</w:t>
      </w:r>
      <w:bookmarkEnd w:id="1320"/>
    </w:p>
    <w:p w14:paraId="313D2B0B" w14:textId="0507AF10" w:rsidR="009E0913" w:rsidRDefault="009E091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Management System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เพื่อจัดการข้อมูลเกี่ยวกับสิทธิบัตร อนุลิขสิทธิ</w:t>
      </w:r>
      <w:r w:rsidR="00643F8D">
        <w:rPr>
          <w:rFonts w:ascii="TH Sarabun New" w:hAnsi="TH Sarabun New" w:cs="TH Sarabun New" w:hint="cs"/>
          <w:sz w:val="32"/>
          <w:szCs w:val="32"/>
          <w:cs/>
          <w:lang w:bidi="th-TH"/>
        </w:rPr>
        <w:t>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และลิขสิทธิ์ได้ โดยเลือกที่เมนู </w:t>
      </w:r>
      <w:r w:rsidR="00BF69CA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System </w: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="00BF69CA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Management System </w: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จะปรากฏหน้า </w: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BF69CA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432425721 </w:instrText>
      </w:r>
      <w:r w:rsidR="00BF69CA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32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2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>รูปที่</w:t>
        </w:r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23" w:author="Siwawes Wongcharoen" w:date="2015-10-13T21:04:00Z">
              <w:rPr>
                <w:rFonts w:ascii="TH Sarabun New" w:hAnsi="TH Sarabun New" w:cs="TH Sarabun New"/>
                <w:b/>
                <w:iCs/>
                <w:sz w:val="32"/>
                <w:cs/>
                <w:lang w:bidi="th-TH"/>
              </w:rPr>
            </w:rPrChange>
          </w:rPr>
          <w:t xml:space="preserve">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324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33</w:t>
        </w:r>
      </w:ins>
      <w:ins w:id="1325" w:author="Yanapat Ruangsakul" w:date="2015-10-13T16:30:00Z">
        <w:del w:id="132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2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>รูปที่</w:delText>
          </w:r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28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sz w:val="32"/>
                  <w:cs/>
                  <w:lang w:bidi="th-TH"/>
                </w:rPr>
              </w:rPrChange>
            </w:rPr>
            <w:delText xml:space="preserve">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329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33</w:delText>
          </w:r>
        </w:del>
      </w:ins>
      <w:del w:id="1330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31</w:delText>
        </w:r>
      </w:del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โดยมีรายละเอียดต่าง ๆ ดังนี้</w:t>
      </w:r>
    </w:p>
    <w:p w14:paraId="4ACD6791" w14:textId="77777777" w:rsidR="00CA12F3" w:rsidRPr="00F219EF" w:rsidRDefault="00CA12F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2A7A932" w14:textId="382ED11F" w:rsidR="00CA12F3" w:rsidRPr="00F219EF" w:rsidRDefault="00CA12F3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noProof/>
          <w:sz w:val="32"/>
          <w:szCs w:val="32"/>
          <w:lang w:bidi="th-TH"/>
        </w:rPr>
        <w:drawing>
          <wp:inline distT="0" distB="0" distL="0" distR="0" wp14:anchorId="65CFDEEA" wp14:editId="0A79AAB3">
            <wp:extent cx="5719445" cy="2656840"/>
            <wp:effectExtent l="0" t="0" r="0" b="0"/>
            <wp:docPr id="2" name="Picture 2" descr="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9" descr="2-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2DC7A" w14:textId="0E4BB5B5" w:rsidR="00CA12F3" w:rsidRPr="00F219EF" w:rsidRDefault="00CA12F3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331" w:name="_Ref432425721"/>
      <w:r w:rsidRPr="00F219EF">
        <w:rPr>
          <w:rFonts w:ascii="TH Sarabun New" w:hAnsi="TH Sarabun New" w:cs="TH Sarabun New"/>
          <w:sz w:val="32"/>
          <w:cs/>
          <w:lang w:bidi="th-TH"/>
        </w:rPr>
        <w:t>รูปที่</w:t>
      </w:r>
      <w:r w:rsidRPr="00CA12F3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33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331"/>
      <w:r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>
        <w:rPr>
          <w:rFonts w:ascii="TH Sarabun New" w:eastAsia="Tahoma" w:hAnsi="TH Sarabun New" w:cs="TH Sarabun New" w:hint="cs"/>
          <w:sz w:val="32"/>
          <w:cs/>
          <w:lang w:bidi="th-TH"/>
        </w:rPr>
        <w:t xml:space="preserve">หน้าฟอร์มเมนู </w:t>
      </w:r>
      <w:r w:rsidRPr="00CA12F3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Patent Management System</w:t>
      </w:r>
    </w:p>
    <w:p w14:paraId="1D77A9CB" w14:textId="207DA8E8" w:rsidR="00CA12F3" w:rsidRDefault="00CA12F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40DB74DA" w14:textId="77777777" w:rsidR="00643F8D" w:rsidRDefault="00643F8D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6BF5CE7" w14:textId="77777777" w:rsidR="00643F8D" w:rsidRDefault="00643F8D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6409713B" w14:textId="77777777" w:rsidR="00643F8D" w:rsidRDefault="00643F8D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FC57D36" w14:textId="072268E9" w:rsidR="00643F8D" w:rsidRPr="00643F8D" w:rsidRDefault="00643F8D" w:rsidP="00643F8D">
      <w:pPr>
        <w:pStyle w:val="Heading3"/>
        <w:rPr>
          <w:rFonts w:ascii="TH Sarabun New" w:hAnsi="TH Sarabun New" w:cs="TH Sarabun New"/>
          <w:sz w:val="28"/>
          <w:szCs w:val="36"/>
          <w:lang w:bidi="th-TH"/>
        </w:rPr>
      </w:pPr>
      <w:bookmarkStart w:id="1332" w:name="_Toc432533502"/>
      <w:r w:rsidRPr="00643F8D">
        <w:rPr>
          <w:rFonts w:ascii="TH Sarabun New" w:hAnsi="TH Sarabun New" w:cs="TH Sarabun New"/>
          <w:sz w:val="28"/>
          <w:szCs w:val="36"/>
          <w:cs/>
          <w:lang w:bidi="th-TH"/>
        </w:rPr>
        <w:lastRenderedPageBreak/>
        <w:t>เพิ่มสิทธิบัตร อนุลิขสิทธิ</w:t>
      </w:r>
      <w:r>
        <w:rPr>
          <w:rFonts w:ascii="TH Sarabun New" w:hAnsi="TH Sarabun New" w:cs="TH Sarabun New" w:hint="cs"/>
          <w:sz w:val="28"/>
          <w:szCs w:val="36"/>
          <w:cs/>
          <w:lang w:bidi="th-TH"/>
        </w:rPr>
        <w:t>์</w:t>
      </w:r>
      <w:r w:rsidRPr="00643F8D">
        <w:rPr>
          <w:rFonts w:ascii="TH Sarabun New" w:hAnsi="TH Sarabun New" w:cs="TH Sarabun New"/>
          <w:sz w:val="28"/>
          <w:szCs w:val="36"/>
          <w:cs/>
          <w:lang w:bidi="th-TH"/>
        </w:rPr>
        <w:t xml:space="preserve"> และลิขสิทธิ์</w:t>
      </w:r>
      <w:bookmarkEnd w:id="1332"/>
    </w:p>
    <w:p w14:paraId="4C8284AD" w14:textId="6D5872D8" w:rsidR="00BF69CA" w:rsidRPr="00F219EF" w:rsidRDefault="00BF69CA" w:rsidP="00CA12F3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ผู้ใช้สามารถเพิ่มสิทธิบัตร อนุลิขสิทธิ</w:t>
      </w:r>
      <w:r w:rsidR="00643F8D">
        <w:rPr>
          <w:rFonts w:ascii="TH Sarabun New" w:hAnsi="TH Sarabun New" w:cs="TH Sarabun New" w:hint="cs"/>
          <w:sz w:val="32"/>
          <w:szCs w:val="32"/>
          <w:cs/>
          <w:lang w:bidi="th-TH"/>
        </w:rPr>
        <w:t>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และลิขสิทธิ์ได้ โดยการ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New Patent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432425870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333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34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335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34</w:t>
        </w:r>
      </w:ins>
      <w:ins w:id="1336" w:author="Yanapat Ruangsakul" w:date="2015-10-13T16:30:00Z">
        <w:del w:id="1337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38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339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34</w:delText>
          </w:r>
        </w:del>
      </w:ins>
      <w:del w:id="1340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32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เพื่อให้ผู้ใช้กรอกรายละเอียดข้อมูลต่าง ๆ และทำการกดปุ่ม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Submit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เพื่อยืนยันการบันทึกข้อมูล</w:t>
      </w:r>
    </w:p>
    <w:p w14:paraId="53E7B126" w14:textId="5812258E" w:rsidR="009E0913" w:rsidRPr="00F219EF" w:rsidRDefault="00BF69CA" w:rsidP="00F219EF">
      <w:pPr>
        <w:ind w:firstLine="720"/>
        <w:jc w:val="thaiDistribute"/>
        <w:rPr>
          <w:rFonts w:ascii="TH Sarabun New" w:hAnsi="TH Sarabun New" w:cs="TH Sarabun New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ผู้ใช้สามารถเลือกดูข้อมูลแยกตามแต่ละประเภทได้ โดยระบบมีผลลัพธ์ (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Result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3 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รูปแบบ ได้แก่ 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all 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คือการเรียกดูข้อมูลทั้งหมดที่มี 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สิทธิบัตร อนุลิขสิทธิ์ เป็นการเรียกดูข้อมูลเฉพาะประเภทสิทธิบัตร และอนุลิขสิทธิ์ 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ลิขสิทธิ์ เป็นการเรียกดูข้อมูลเฉพาะประเภทลิขสิทธิ์</w:t>
      </w:r>
    </w:p>
    <w:p w14:paraId="609957DD" w14:textId="77777777" w:rsidR="00D734EF" w:rsidRPr="00F219EF" w:rsidRDefault="00D734EF" w:rsidP="00F219EF">
      <w:pPr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39AD92A9" w14:textId="77777777" w:rsidR="0028559E" w:rsidRPr="00F219EF" w:rsidRDefault="0052030A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50AC76FA">
          <v:shape id="_x0000_i1056" type="#_x0000_t75" style="width:450pt;height:126pt">
            <v:imagedata r:id="rId43" o:title="2" cropbottom="26073f"/>
          </v:shape>
        </w:pict>
      </w:r>
    </w:p>
    <w:p w14:paraId="3FD5D62B" w14:textId="56BC2307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341" w:name="_Ref432425870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34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341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>หน้าฟอร์มการเพิ่มรายละ</w:t>
      </w:r>
      <w:r w:rsidR="00643F8D">
        <w:rPr>
          <w:rFonts w:ascii="TH Sarabun New" w:eastAsia="Tahoma" w:hAnsi="TH Sarabun New" w:cs="TH Sarabun New" w:hint="cs"/>
          <w:sz w:val="32"/>
          <w:cs/>
          <w:lang w:bidi="th-TH"/>
        </w:rPr>
        <w:t>เ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>อียดสำหรับสิทธิบัตร อนุลิขสิทธิ์ และลิขสิทธิ์</w:t>
      </w:r>
    </w:p>
    <w:p w14:paraId="4AC0DA64" w14:textId="77777777" w:rsidR="00CA12F3" w:rsidRDefault="00BF69CA" w:rsidP="00F219EF">
      <w:pPr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ab/>
      </w:r>
    </w:p>
    <w:p w14:paraId="5B79D777" w14:textId="2024D501" w:rsidR="00D734EF" w:rsidRDefault="00BF69CA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3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. การเรียกดูรายละเอียดของข้อมูล ทำได้โดยการ</w:t>
      </w:r>
      <w:r w:rsidR="004C3A0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Detail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” จะปรากฏ ดัง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432426017 </w:instrTex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separate"/>
      </w:r>
      <w:ins w:id="134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4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344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35</w:t>
        </w:r>
      </w:ins>
      <w:ins w:id="1345" w:author="Yanapat Ruangsakul" w:date="2015-10-13T16:30:00Z">
        <w:del w:id="134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4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348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35</w:delText>
          </w:r>
        </w:del>
      </w:ins>
      <w:del w:id="134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33</w:delText>
        </w:r>
      </w:del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end"/>
      </w:r>
    </w:p>
    <w:p w14:paraId="4FB2BB63" w14:textId="77777777" w:rsidR="00CA12F3" w:rsidRPr="00F219EF" w:rsidRDefault="00CA12F3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9D60C7" w14:textId="77777777" w:rsidR="0028559E" w:rsidRPr="00F219EF" w:rsidRDefault="0052030A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3C80DFC9">
          <v:shape id="_x0000_i1057" type="#_x0000_t75" style="width:450pt;height:209.25pt">
            <v:imagedata r:id="rId44" o:title="2"/>
          </v:shape>
        </w:pict>
      </w:r>
    </w:p>
    <w:p w14:paraId="098607D1" w14:textId="54574FE5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350" w:name="_Ref432426017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35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350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>หน้าฟอร์มแสดงรายละเอียดของสิทธิบัตร อนุลิขสิทธิ์ และลิขสิทธิ์</w:t>
      </w:r>
    </w:p>
    <w:p w14:paraId="16CB9631" w14:textId="77777777" w:rsidR="00CA12F3" w:rsidRDefault="00BF69CA" w:rsidP="00F219EF">
      <w:pPr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ab/>
      </w:r>
    </w:p>
    <w:p w14:paraId="5F4CCAE5" w14:textId="77777777" w:rsidR="00F0328F" w:rsidRDefault="00F0328F">
      <w:pPr>
        <w:jc w:val="thaiDistribute"/>
        <w:rPr>
          <w:ins w:id="1351" w:author="Yanapat Ruangsakul" w:date="2015-10-13T16:11:00Z"/>
          <w:rFonts w:ascii="TH Sarabun New" w:eastAsia="Tahoma" w:hAnsi="TH Sarabun New" w:cs="TH Sarabun New"/>
          <w:sz w:val="32"/>
          <w:szCs w:val="32"/>
          <w:lang w:bidi="th-TH"/>
        </w:rPr>
        <w:pPrChange w:id="1352" w:author="Yanapat Ruangsakul" w:date="2015-10-13T16:11:00Z">
          <w:pPr>
            <w:ind w:firstLine="720"/>
            <w:jc w:val="thaiDistribute"/>
          </w:pPr>
        </w:pPrChange>
      </w:pPr>
    </w:p>
    <w:p w14:paraId="2010A502" w14:textId="77777777" w:rsidR="00F0328F" w:rsidRDefault="00F0328F">
      <w:pPr>
        <w:jc w:val="thaiDistribute"/>
        <w:rPr>
          <w:ins w:id="1353" w:author="Yanapat Ruangsakul" w:date="2015-10-13T16:11:00Z"/>
          <w:rFonts w:ascii="TH Sarabun New" w:eastAsia="Tahoma" w:hAnsi="TH Sarabun New" w:cs="TH Sarabun New"/>
          <w:sz w:val="32"/>
          <w:szCs w:val="32"/>
          <w:lang w:bidi="th-TH"/>
        </w:rPr>
        <w:pPrChange w:id="1354" w:author="Yanapat Ruangsakul" w:date="2015-10-13T16:11:00Z">
          <w:pPr>
            <w:ind w:firstLine="720"/>
            <w:jc w:val="thaiDistribute"/>
          </w:pPr>
        </w:pPrChange>
      </w:pPr>
    </w:p>
    <w:p w14:paraId="39971432" w14:textId="181EFDAE" w:rsidR="00F0328F" w:rsidRPr="00F0328F" w:rsidRDefault="00F0328F">
      <w:pPr>
        <w:pStyle w:val="Heading3"/>
        <w:rPr>
          <w:ins w:id="1355" w:author="Yanapat Ruangsakul" w:date="2015-10-13T16:11:00Z"/>
          <w:rFonts w:eastAsia="Tahoma"/>
          <w:sz w:val="36"/>
          <w:szCs w:val="36"/>
          <w:cs/>
          <w:lang w:bidi="th-TH"/>
          <w:rPrChange w:id="1356" w:author="Yanapat Ruangsakul" w:date="2015-10-13T16:12:00Z">
            <w:rPr>
              <w:ins w:id="1357" w:author="Yanapat Ruangsakul" w:date="2015-10-13T16:11:00Z"/>
              <w:rFonts w:ascii="TH Sarabun New" w:eastAsia="Tahoma" w:hAnsi="TH Sarabun New" w:cs="TH Sarabun New"/>
              <w:sz w:val="32"/>
              <w:szCs w:val="32"/>
              <w:cs/>
              <w:lang w:bidi="th-TH"/>
            </w:rPr>
          </w:rPrChange>
        </w:rPr>
        <w:pPrChange w:id="1358" w:author="Yanapat Ruangsakul" w:date="2015-10-13T16:12:00Z">
          <w:pPr>
            <w:ind w:firstLine="720"/>
            <w:jc w:val="thaiDistribute"/>
          </w:pPr>
        </w:pPrChange>
      </w:pPr>
      <w:bookmarkStart w:id="1359" w:name="_Toc432533503"/>
      <w:ins w:id="1360" w:author="Yanapat Ruangsakul" w:date="2015-10-13T16:11:00Z">
        <w:r w:rsidRPr="00F0328F">
          <w:rPr>
            <w:rFonts w:eastAsia="Tahoma"/>
            <w:sz w:val="36"/>
            <w:szCs w:val="36"/>
            <w:cs/>
            <w:lang w:bidi="th-TH"/>
            <w:rPrChange w:id="1361" w:author="Yanapat Ruangsakul" w:date="2015-10-13T16:12:00Z">
              <w:rPr>
                <w:rFonts w:ascii="TH Sarabun New" w:eastAsia="Tahoma" w:hAnsi="TH Sarabun New" w:cs="TH Sarabun New"/>
                <w:sz w:val="32"/>
                <w:cs/>
                <w:lang w:bidi="th-TH"/>
              </w:rPr>
            </w:rPrChange>
          </w:rPr>
          <w:lastRenderedPageBreak/>
          <w:t>แก้ไข</w:t>
        </w:r>
      </w:ins>
      <w:ins w:id="1362" w:author="Yanapat Ruangsakul" w:date="2015-10-13T16:12:00Z">
        <w:r w:rsidRPr="00F0328F">
          <w:rPr>
            <w:sz w:val="36"/>
            <w:szCs w:val="36"/>
            <w:cs/>
            <w:lang w:bidi="th-TH"/>
            <w:rPrChange w:id="1363" w:author="Yanapat Ruangsakul" w:date="2015-10-13T16:12:00Z">
              <w:rPr>
                <w:rFonts w:ascii="TH Sarabun New" w:hAnsi="TH Sarabun New" w:cs="TH Sarabun New"/>
                <w:sz w:val="28"/>
                <w:szCs w:val="36"/>
                <w:cs/>
                <w:lang w:bidi="th-TH"/>
              </w:rPr>
            </w:rPrChange>
          </w:rPr>
          <w:t>สิทธิบัตร อนุลิขสิทธิ์ และลิขสิทธิ์</w:t>
        </w:r>
      </w:ins>
      <w:bookmarkEnd w:id="1359"/>
    </w:p>
    <w:p w14:paraId="600ADD06" w14:textId="15FF205C" w:rsidR="00547960" w:rsidRPr="00F219EF" w:rsidRDefault="00BF69CA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commentRangeStart w:id="1364"/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4</w:t>
      </w:r>
      <w:commentRangeEnd w:id="1364"/>
      <w:r w:rsidR="00643F8D">
        <w:rPr>
          <w:rStyle w:val="CommentReference"/>
        </w:rPr>
        <w:commentReference w:id="1364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. </w:t>
      </w:r>
      <w:ins w:id="1365" w:author="Yanapat Ruangsakul" w:date="2015-10-13T16:13:00Z">
        <w:r w:rsidR="00F0328F">
          <w:rPr>
            <w:rFonts w:ascii="TH Sarabun New" w:eastAsia="Tahoma" w:hAnsi="TH Sarabun New" w:cs="TH Sarabun New" w:hint="cs"/>
            <w:sz w:val="32"/>
            <w:szCs w:val="32"/>
            <w:cs/>
            <w:lang w:bidi="th-TH"/>
          </w:rPr>
          <w:t>จาก</w:t>
        </w:r>
        <w:r w:rsidR="00F0328F" w:rsidRPr="00F0328F">
          <w:rPr>
            <w:rFonts w:ascii="TH Sarabun New" w:eastAsia="Tahoma" w:hAnsi="TH Sarabun New" w:cs="TH Sarabun New" w:hint="cs"/>
            <w:sz w:val="32"/>
            <w:szCs w:val="32"/>
            <w:cs/>
            <w:lang w:bidi="th-TH"/>
          </w:rPr>
          <w:t xml:space="preserve"> </w: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fldChar w:fldCharType="begin"/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lang w:bidi="th-TH"/>
          </w:rPr>
          <w:instrText>REF _Ref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432425721 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lang w:bidi="th-TH"/>
          </w:rPr>
          <w:instrText>\h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F0328F" w:rsidRPr="00F0328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 \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* 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MERGEFORMAT 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</w:rPr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  <w:rPrChange w:id="1366" w:author="Yanapat Ruangsakul" w:date="2015-10-13T16:13:00Z">
            <w:rPr>
              <w:rFonts w:ascii="TH Sarabun New" w:eastAsia="Tahoma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36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6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>รูปที่</w:t>
        </w:r>
        <w:r w:rsidR="00615528" w:rsidRPr="00615528">
          <w:rPr>
            <w:rFonts w:ascii="TH Sarabun New" w:hAnsi="TH Sarabun New" w:cs="TH Sarabun New"/>
            <w:b/>
            <w:bCs/>
            <w:i/>
            <w:iCs/>
            <w:sz w:val="32"/>
            <w:szCs w:val="32"/>
            <w:cs/>
            <w:lang w:bidi="th-TH"/>
            <w:rPrChange w:id="1369" w:author="Siwawes Wongcharoen" w:date="2015-10-13T21:04:00Z">
              <w:rPr>
                <w:rFonts w:ascii="TH Sarabun New" w:hAnsi="TH Sarabun New" w:cs="TH Sarabun New"/>
                <w:b/>
                <w:iCs/>
                <w:sz w:val="32"/>
                <w:cs/>
                <w:lang w:bidi="th-TH"/>
              </w:rPr>
            </w:rPrChange>
          </w:rPr>
          <w:t xml:space="preserve"> </w:t>
        </w:r>
        <w:r w:rsidR="00615528" w:rsidRPr="00615528">
          <w:rPr>
            <w:rFonts w:ascii="TH Sarabun New" w:eastAsia="Tahoma" w:hAnsi="TH Sarabun New" w:cs="TH Sarabun New"/>
            <w:b/>
            <w:bCs/>
            <w:noProof/>
            <w:sz w:val="32"/>
            <w:szCs w:val="32"/>
            <w:lang w:bidi="th-TH"/>
            <w:rPrChange w:id="1370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33</w:t>
        </w:r>
      </w:ins>
      <w:ins w:id="1371" w:author="Yanapat Ruangsakul" w:date="2015-10-13T16:30:00Z">
        <w:del w:id="1372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73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>รูปที่</w:delText>
          </w:r>
          <w:r w:rsidR="00C405DB" w:rsidRPr="00C405DB" w:rsidDel="00615528">
            <w:rPr>
              <w:rFonts w:ascii="TH Sarabun New" w:hAnsi="TH Sarabun New" w:cs="TH Sarabun New"/>
              <w:b/>
              <w:bCs/>
              <w:i/>
              <w:iCs/>
              <w:sz w:val="32"/>
              <w:szCs w:val="32"/>
              <w:cs/>
              <w:lang w:bidi="th-TH"/>
              <w:rPrChange w:id="1374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sz w:val="32"/>
                  <w:cs/>
                  <w:lang w:bidi="th-TH"/>
                </w:rPr>
              </w:rPrChange>
            </w:rPr>
            <w:delText xml:space="preserve"> </w:delText>
          </w:r>
          <w:r w:rsidR="00C405DB" w:rsidRPr="00C405DB" w:rsidDel="00615528">
            <w:rPr>
              <w:rFonts w:ascii="TH Sarabun New" w:eastAsia="Tahoma" w:hAnsi="TH Sarabun New" w:cs="TH Sarabun New"/>
              <w:b/>
              <w:bCs/>
              <w:noProof/>
              <w:sz w:val="32"/>
              <w:szCs w:val="32"/>
              <w:lang w:bidi="th-TH"/>
              <w:rPrChange w:id="1375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33</w:delText>
          </w:r>
        </w:del>
      </w:ins>
      <w:ins w:id="1376" w:author="Yanapat Ruangsakul" w:date="2015-10-13T16:13:00Z"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fldChar w:fldCharType="end"/>
        </w:r>
        <w:r w:rsidR="00F0328F">
          <w:rPr>
            <w:rFonts w:ascii="TH Sarabun New" w:eastAsia="Tahoma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ในกรณีที่ต้องการเปลี่ยนแปลงแก้ไขรายละเอียดข้อมูลเกี่ยวกับเอกสารงานวิจัย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edit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432426154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37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7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379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36</w:t>
        </w:r>
      </w:ins>
      <w:ins w:id="1380" w:author="Yanapat Ruangsakul" w:date="2015-10-13T16:30:00Z">
        <w:del w:id="138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8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383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36</w:delText>
          </w:r>
        </w:del>
      </w:ins>
      <w:del w:id="138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34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เมื่อแก้ไขเรียบร้อยแล้ว 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Save changes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เพื่อบันทึกการเปลี่ยนแปลงข้อมูล</w:t>
      </w:r>
    </w:p>
    <w:p w14:paraId="406B7179" w14:textId="65725496" w:rsidR="0028559E" w:rsidRPr="00F219EF" w:rsidRDefault="0052030A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56ADE282">
          <v:shape id="_x0000_i1058" type="#_x0000_t75" style="width:290.25pt;height:205.5pt">
            <v:imagedata r:id="rId45" o:title="2" cropbottom="1065f" cropleft="11747f" cropright="11460f"/>
          </v:shape>
        </w:pict>
      </w:r>
    </w:p>
    <w:p w14:paraId="60737585" w14:textId="2D04C201" w:rsidR="001F59D5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385" w:name="_Ref432426154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36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385"/>
      <w:r w:rsidR="00CA12F3"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>หน้าฟอร์มสำหรับการแก้ไขรายละเอียดของสิทธิบัตร อนุลิขสิทธิ์ และลิขสิทธิ์</w:t>
      </w:r>
    </w:p>
    <w:p w14:paraId="69CC1187" w14:textId="77777777" w:rsidR="00F0328F" w:rsidRDefault="00F0328F" w:rsidP="00F219EF">
      <w:pPr>
        <w:jc w:val="thaiDistribute"/>
        <w:rPr>
          <w:ins w:id="1386" w:author="Yanapat Ruangsakul" w:date="2015-10-13T16:13:00Z"/>
          <w:rFonts w:ascii="TH Sarabun New" w:eastAsia="Tahoma" w:hAnsi="TH Sarabun New" w:cs="TH Sarabun New"/>
          <w:sz w:val="32"/>
          <w:szCs w:val="32"/>
          <w:lang w:bidi="th-TH"/>
        </w:rPr>
      </w:pPr>
    </w:p>
    <w:p w14:paraId="3AA7FB31" w14:textId="6EEDFE64" w:rsidR="00CA12F3" w:rsidRPr="00F0328F" w:rsidRDefault="00F0328F">
      <w:pPr>
        <w:pStyle w:val="Heading3"/>
        <w:rPr>
          <w:rFonts w:eastAsia="Tahoma"/>
          <w:sz w:val="36"/>
          <w:szCs w:val="36"/>
          <w:lang w:bidi="th-TH"/>
          <w:rPrChange w:id="1387" w:author="Yanapat Ruangsakul" w:date="2015-10-13T16:14:00Z">
            <w:rPr>
              <w:rFonts w:eastAsia="Tahoma"/>
              <w:sz w:val="32"/>
              <w:szCs w:val="32"/>
              <w:lang w:bidi="th-TH"/>
            </w:rPr>
          </w:rPrChange>
        </w:rPr>
        <w:pPrChange w:id="1388" w:author="Yanapat Ruangsakul" w:date="2015-10-13T16:14:00Z">
          <w:pPr>
            <w:jc w:val="thaiDistribute"/>
          </w:pPr>
        </w:pPrChange>
      </w:pPr>
      <w:bookmarkStart w:id="1389" w:name="_Toc432533504"/>
      <w:ins w:id="1390" w:author="Yanapat Ruangsakul" w:date="2015-10-13T16:14:00Z">
        <w:r w:rsidRPr="00F0328F">
          <w:rPr>
            <w:rFonts w:eastAsia="Tahoma"/>
            <w:sz w:val="36"/>
            <w:szCs w:val="36"/>
            <w:cs/>
            <w:lang w:bidi="th-TH"/>
            <w:rPrChange w:id="1391" w:author="Yanapat Ruangsakul" w:date="2015-10-13T16:14:00Z">
              <w:rPr>
                <w:rFonts w:eastAsia="Tahoma"/>
                <w:sz w:val="32"/>
                <w:cs/>
                <w:lang w:bidi="th-TH"/>
              </w:rPr>
            </w:rPrChange>
          </w:rPr>
          <w:t>ลบ</w:t>
        </w:r>
      </w:ins>
      <w:ins w:id="1392" w:author="Yanapat Ruangsakul" w:date="2015-10-13T16:13:00Z">
        <w:r w:rsidRPr="00F0328F">
          <w:rPr>
            <w:sz w:val="36"/>
            <w:szCs w:val="36"/>
            <w:cs/>
            <w:lang w:bidi="th-TH"/>
            <w:rPrChange w:id="1393" w:author="Yanapat Ruangsakul" w:date="2015-10-13T16:14:00Z">
              <w:rPr>
                <w:cs/>
                <w:lang w:bidi="th-TH"/>
              </w:rPr>
            </w:rPrChange>
          </w:rPr>
          <w:t>สิทธิบัตร อนุลิขสิทธิ์ และลิขสิทธิ์</w:t>
        </w:r>
      </w:ins>
      <w:bookmarkEnd w:id="1389"/>
      <w:del w:id="1394" w:author="Yanapat Ruangsakul" w:date="2015-10-13T16:13:00Z">
        <w:r w:rsidR="00BF69CA" w:rsidRPr="00F0328F" w:rsidDel="00F0328F">
          <w:rPr>
            <w:rFonts w:eastAsia="Tahoma"/>
            <w:sz w:val="36"/>
            <w:szCs w:val="36"/>
            <w:cs/>
            <w:lang w:bidi="th-TH"/>
            <w:rPrChange w:id="1395" w:author="Yanapat Ruangsakul" w:date="2015-10-13T16:14:00Z">
              <w:rPr>
                <w:rFonts w:eastAsia="Tahoma"/>
                <w:sz w:val="32"/>
                <w:cs/>
                <w:lang w:bidi="th-TH"/>
              </w:rPr>
            </w:rPrChange>
          </w:rPr>
          <w:tab/>
        </w:r>
      </w:del>
    </w:p>
    <w:p w14:paraId="689BA900" w14:textId="58EF3661" w:rsidR="00D734EF" w:rsidRDefault="00BF69CA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commentRangeStart w:id="1396"/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5</w:t>
      </w:r>
      <w:commentRangeEnd w:id="1396"/>
      <w:r w:rsidR="00643F8D">
        <w:rPr>
          <w:rStyle w:val="CommentReference"/>
        </w:rPr>
        <w:commentReference w:id="1396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. </w:t>
      </w:r>
      <w:ins w:id="1397" w:author="Yanapat Ruangsakul" w:date="2015-10-13T16:14:00Z">
        <w:r w:rsidR="00F0328F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F0328F" w:rsidRPr="00F0328F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F0328F" w:rsidRPr="00F0328F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F0328F" w:rsidRPr="00F0328F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F0328F" w:rsidRPr="00F0328F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432425721 </w:instrText>
        </w:r>
        <w:r w:rsidR="00F0328F" w:rsidRPr="00F0328F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F0328F" w:rsidRPr="00F0328F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F0328F" w:rsidRPr="00F0328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0328F" w:rsidRPr="00F0328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0328F" w:rsidRPr="00F0328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F0328F" w:rsidRPr="00F0328F">
        <w:rPr>
          <w:rFonts w:ascii="TH Sarabun New" w:hAnsi="TH Sarabun New" w:cs="TH Sarabun New"/>
          <w:sz w:val="32"/>
          <w:szCs w:val="32"/>
          <w:cs/>
          <w:lang w:bidi="th-TH"/>
        </w:rPr>
      </w:r>
      <w:r w:rsidR="00F0328F" w:rsidRPr="00F0328F">
        <w:rPr>
          <w:rFonts w:ascii="TH Sarabun New" w:hAnsi="TH Sarabun New" w:cs="TH Sarabun New"/>
          <w:sz w:val="32"/>
          <w:szCs w:val="32"/>
          <w:cs/>
          <w:lang w:bidi="th-TH"/>
          <w:rPrChange w:id="1398" w:author="Yanapat Ruangsakul" w:date="2015-10-13T16:14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39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0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>รูปที่</w:t>
        </w:r>
        <w:r w:rsidR="00615528" w:rsidRPr="00615528">
          <w:rPr>
            <w:rFonts w:ascii="TH Sarabun New" w:hAnsi="TH Sarabun New" w:cs="TH Sarabun New"/>
            <w:b/>
            <w:bCs/>
            <w:i/>
            <w:iCs/>
            <w:sz w:val="32"/>
            <w:szCs w:val="32"/>
            <w:cs/>
            <w:lang w:bidi="th-TH"/>
            <w:rPrChange w:id="1401" w:author="Siwawes Wongcharoen" w:date="2015-10-13T21:04:00Z">
              <w:rPr>
                <w:rFonts w:ascii="TH Sarabun New" w:hAnsi="TH Sarabun New" w:cs="TH Sarabun New"/>
                <w:b/>
                <w:iCs/>
                <w:sz w:val="32"/>
                <w:cs/>
                <w:lang w:bidi="th-TH"/>
              </w:rPr>
            </w:rPrChange>
          </w:rPr>
          <w:t xml:space="preserve"> </w:t>
        </w:r>
        <w:r w:rsidR="00615528" w:rsidRPr="00615528">
          <w:rPr>
            <w:rFonts w:ascii="TH Sarabun New" w:eastAsia="Tahoma" w:hAnsi="TH Sarabun New" w:cs="TH Sarabun New"/>
            <w:b/>
            <w:bCs/>
            <w:noProof/>
            <w:sz w:val="32"/>
            <w:szCs w:val="32"/>
            <w:lang w:bidi="th-TH"/>
            <w:rPrChange w:id="1402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33</w:t>
        </w:r>
      </w:ins>
      <w:ins w:id="1403" w:author="Yanapat Ruangsakul" w:date="2015-10-13T16:30:00Z">
        <w:del w:id="140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05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>รูปที่</w:delText>
          </w:r>
          <w:r w:rsidR="00C405DB" w:rsidRPr="00C405DB" w:rsidDel="00615528">
            <w:rPr>
              <w:rFonts w:ascii="TH Sarabun New" w:hAnsi="TH Sarabun New" w:cs="TH Sarabun New"/>
              <w:b/>
              <w:bCs/>
              <w:i/>
              <w:iCs/>
              <w:sz w:val="32"/>
              <w:szCs w:val="32"/>
              <w:cs/>
              <w:lang w:bidi="th-TH"/>
              <w:rPrChange w:id="1406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sz w:val="32"/>
                  <w:cs/>
                  <w:lang w:bidi="th-TH"/>
                </w:rPr>
              </w:rPrChange>
            </w:rPr>
            <w:delText xml:space="preserve"> </w:delText>
          </w:r>
          <w:r w:rsidR="00C405DB" w:rsidRPr="00C405DB" w:rsidDel="00615528">
            <w:rPr>
              <w:rFonts w:ascii="TH Sarabun New" w:eastAsia="Tahoma" w:hAnsi="TH Sarabun New" w:cs="TH Sarabun New"/>
              <w:b/>
              <w:bCs/>
              <w:noProof/>
              <w:sz w:val="32"/>
              <w:szCs w:val="32"/>
              <w:lang w:bidi="th-TH"/>
              <w:rPrChange w:id="1407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33</w:delText>
          </w:r>
        </w:del>
      </w:ins>
      <w:ins w:id="1408" w:author="Yanapat Ruangsakul" w:date="2015-10-13T16:14:00Z">
        <w:r w:rsidR="00F0328F" w:rsidRPr="00F0328F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F0328F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หากต้องการลบเอกสารงานวิจัย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432426190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40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1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cs/>
            <w:lang w:bidi="th-TH"/>
            <w:rPrChange w:id="1411" w:author="Siwawes Wongcharoen" w:date="2015-10-13T21:04:00Z">
              <w:rPr>
                <w:rFonts w:ascii="TH Sarabun New" w:eastAsia="Tahoma" w:hAnsi="TH Sarabun New" w:cs="TH Sarabun New"/>
                <w:noProof/>
                <w:sz w:val="32"/>
                <w:cs/>
                <w:lang w:bidi="th-TH"/>
              </w:rPr>
            </w:rPrChange>
          </w:rPr>
          <w:t>37</w:t>
        </w:r>
      </w:ins>
      <w:ins w:id="1412" w:author="Yanapat Ruangsakul" w:date="2015-10-13T16:30:00Z">
        <w:del w:id="141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1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cs/>
              <w:lang w:bidi="th-TH"/>
              <w:rPrChange w:id="1415" w:author="Yanapat Ruangsakul" w:date="2015-10-13T16:30:00Z">
                <w:rPr>
                  <w:rFonts w:ascii="TH Sarabun New" w:eastAsia="Tahoma" w:hAnsi="TH Sarabun New" w:cs="TH Sarabun New"/>
                  <w:noProof/>
                  <w:sz w:val="32"/>
                  <w:cs/>
                  <w:lang w:bidi="th-TH"/>
                </w:rPr>
              </w:rPrChange>
            </w:rPr>
            <w:delText>37</w:delText>
          </w:r>
        </w:del>
      </w:ins>
      <w:del w:id="1416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cs/>
            <w:lang w:bidi="th-TH"/>
          </w:rPr>
          <w:delText>35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และให้กดปุ่ม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อีกครั้ง เพื่อยืนยันการลบเอกสารงานวิจัย</w:t>
      </w:r>
    </w:p>
    <w:p w14:paraId="44F7A7A7" w14:textId="77777777" w:rsidR="00CA12F3" w:rsidRPr="00F219EF" w:rsidRDefault="00CA12F3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218E3D05" w14:textId="233E926C" w:rsidR="0028559E" w:rsidRPr="00F219EF" w:rsidRDefault="0052030A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4778C26C">
          <v:shape id="_x0000_i1059" type="#_x0000_t75" style="width:180pt;height:139.5pt">
            <v:imagedata r:id="rId46" o:title="2" cropbottom="22013f" cropleft="19905f" cropright="19487f"/>
          </v:shape>
        </w:pict>
      </w:r>
    </w:p>
    <w:p w14:paraId="66C78C8A" w14:textId="57F64E2C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417" w:name="_Ref432426190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begin"/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 xml:space="preserve">SEQ 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>\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*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>ARABIC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noProof/>
          <w:sz w:val="32"/>
          <w:cs/>
          <w:lang w:bidi="th-TH"/>
        </w:rPr>
        <w:t>37</w: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end"/>
      </w:r>
      <w:bookmarkEnd w:id="1417"/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 xml:space="preserve"> หน้าฟอร์มยืนยันการลบสิทธิบัตร อนุลิขสิทธิ์ และลิขสิทธิ์</w:t>
      </w:r>
    </w:p>
    <w:p w14:paraId="6BE77AB8" w14:textId="77777777" w:rsidR="00CA12F3" w:rsidRPr="00D96A40" w:rsidRDefault="00CA12F3" w:rsidP="00D96A40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F37EC4" w14:textId="77777777" w:rsidR="00A90E0C" w:rsidRPr="00F219EF" w:rsidRDefault="00A90E0C" w:rsidP="00F219EF">
      <w:pPr>
        <w:pStyle w:val="Heading2"/>
        <w:rPr>
          <w:rFonts w:ascii="TH Sarabun New" w:hAnsi="TH Sarabun New"/>
          <w:cs/>
          <w:lang w:bidi="th-TH"/>
        </w:rPr>
      </w:pPr>
      <w:bookmarkStart w:id="1418" w:name="_Toc432533505"/>
      <w:r w:rsidRPr="00F219EF">
        <w:rPr>
          <w:rFonts w:ascii="TH Sarabun New" w:hAnsi="TH Sarabun New"/>
          <w:cs/>
          <w:lang w:bidi="th-TH"/>
        </w:rPr>
        <w:t>จัดการข้อมูลอาจารย์</w:t>
      </w:r>
      <w:bookmarkEnd w:id="1418"/>
    </w:p>
    <w:p w14:paraId="48705DD6" w14:textId="14004358" w:rsidR="001F59D5" w:rsidRPr="00F219EF" w:rsidRDefault="00BF69CA" w:rsidP="00F219EF">
      <w:pPr>
        <w:jc w:val="thaiDistribute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ab/>
        <w:t xml:space="preserve">ผู้ใช้สามารถเข้าถึง 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 xml:space="preserve">Staff Management System 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เพื่อ</w:t>
      </w:r>
      <w:r w:rsidR="00381B14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เพิ่ม แก้ไข และลบ ข้อมูลของอาจารย์ได้ โดยการเลือกเมนู</w: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B52631" w:rsidRPr="00F219EF">
        <w:rPr>
          <w:rFonts w:ascii="TH Sarabun New" w:eastAsia="Tahoma" w:hAnsi="TH Sarabun New" w:cs="TH Sarabun New"/>
          <w:sz w:val="32"/>
          <w:szCs w:val="32"/>
          <w:lang w:bidi="th-TH"/>
        </w:rPr>
        <w:t xml:space="preserve">System </w: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และเลือกที่เมนู</w:t>
      </w:r>
      <w:r w:rsidR="00381B14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381B14" w:rsidRPr="00F219EF">
        <w:rPr>
          <w:rFonts w:ascii="TH Sarabun New" w:eastAsia="Tahoma" w:hAnsi="TH Sarabun New" w:cs="TH Sarabun New"/>
          <w:sz w:val="32"/>
          <w:szCs w:val="32"/>
          <w:lang w:bidi="th-TH"/>
        </w:rPr>
        <w:t xml:space="preserve">Staff Management System </w: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จะปรากฏหน้า ดัง</w: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begin"/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="00B52631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REF _Ref</w:instrTex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432427133 </w:instrText>
      </w:r>
      <w:r w:rsidR="00B52631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\h</w:instrTex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MERGEFORMAT </w:instrTex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separate"/>
      </w:r>
      <w:ins w:id="141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2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421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38</w:t>
        </w:r>
      </w:ins>
      <w:ins w:id="1422" w:author="Yanapat Ruangsakul" w:date="2015-10-13T16:30:00Z">
        <w:del w:id="142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2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425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38</w:delText>
          </w:r>
        </w:del>
      </w:ins>
      <w:del w:id="1426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36</w:delText>
        </w:r>
      </w:del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end"/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ซึ่งมีรายละเอียดต่าง ๆ ดังนี้</w:t>
      </w:r>
    </w:p>
    <w:p w14:paraId="39ED63A9" w14:textId="77777777" w:rsidR="0028559E" w:rsidRPr="00F219EF" w:rsidRDefault="0052030A" w:rsidP="00CA12F3">
      <w:pPr>
        <w:keepNext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lastRenderedPageBreak/>
        <w:pict w14:anchorId="5ABFB752">
          <v:shape id="_x0000_i1060" type="#_x0000_t75" style="width:450.75pt;height:209.25pt">
            <v:imagedata r:id="rId47" o:title="3"/>
          </v:shape>
        </w:pict>
      </w:r>
    </w:p>
    <w:p w14:paraId="3471EADD" w14:textId="40546E89" w:rsidR="00B52631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427" w:name="_Ref43242713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38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427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 xml:space="preserve">หน้าฟอร์มเมนู </w:t>
      </w:r>
      <w:r w:rsidR="00CA12F3"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>Staff Management System</w:t>
      </w:r>
    </w:p>
    <w:p w14:paraId="446CD415" w14:textId="77777777" w:rsidR="00CA12F3" w:rsidRDefault="00CA12F3" w:rsidP="00F219EF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79F7ABEB" w14:textId="2D87724F" w:rsidR="00B52631" w:rsidRDefault="00B52631" w:rsidP="00F219EF">
      <w:pPr>
        <w:ind w:firstLine="720"/>
        <w:jc w:val="thaiDistribute"/>
        <w:rPr>
          <w:ins w:id="1428" w:author="Yanapat Ruangsakul" w:date="2015-10-13T16:14:00Z"/>
          <w:rFonts w:ascii="TH Sarabun New" w:eastAsia="Tahoma" w:hAnsi="TH Sarabun New" w:cs="TH Sarabun New"/>
          <w:sz w:val="32"/>
          <w:szCs w:val="32"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. ผู้ใช้สามารถค้นหารายชื่ออาจารย์ได้ โดยใส่ข้อมูลลงในช่อง “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Key Search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” และกด “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Search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” เพื่อทำการค้นหารายชื่อของอาจารย์</w:t>
      </w:r>
    </w:p>
    <w:p w14:paraId="2A4516D7" w14:textId="415341D0" w:rsidR="00F0328F" w:rsidRPr="00F0328F" w:rsidRDefault="00F0328F">
      <w:pPr>
        <w:pStyle w:val="Heading3"/>
        <w:rPr>
          <w:sz w:val="36"/>
          <w:szCs w:val="36"/>
          <w:cs/>
          <w:lang w:bidi="th-TH"/>
          <w:rPrChange w:id="1429" w:author="Yanapat Ruangsakul" w:date="2015-10-13T16:15:00Z">
            <w:rPr>
              <w:cs/>
              <w:lang w:bidi="th-TH"/>
            </w:rPr>
          </w:rPrChange>
        </w:rPr>
        <w:pPrChange w:id="1430" w:author="Yanapat Ruangsakul" w:date="2015-10-13T16:15:00Z">
          <w:pPr>
            <w:ind w:firstLine="720"/>
            <w:jc w:val="thaiDistribute"/>
          </w:pPr>
        </w:pPrChange>
      </w:pPr>
      <w:bookmarkStart w:id="1431" w:name="_Toc432533506"/>
      <w:ins w:id="1432" w:author="Yanapat Ruangsakul" w:date="2015-10-13T16:15:00Z">
        <w:r w:rsidRPr="00F0328F">
          <w:rPr>
            <w:sz w:val="36"/>
            <w:szCs w:val="36"/>
            <w:cs/>
            <w:lang w:bidi="th-TH"/>
            <w:rPrChange w:id="1433" w:author="Yanapat Ruangsakul" w:date="2015-10-13T16:15:00Z">
              <w:rPr>
                <w:cs/>
                <w:lang w:bidi="th-TH"/>
              </w:rPr>
            </w:rPrChange>
          </w:rPr>
          <w:t>เพิ่ม</w:t>
        </w:r>
      </w:ins>
      <w:ins w:id="1434" w:author="Yanapat Ruangsakul" w:date="2015-10-13T16:22:00Z">
        <w:r w:rsidR="00492F0D">
          <w:rPr>
            <w:rFonts w:hint="cs"/>
            <w:sz w:val="36"/>
            <w:szCs w:val="36"/>
            <w:cs/>
            <w:lang w:bidi="th-TH"/>
          </w:rPr>
          <w:t>รายชื่อ</w:t>
        </w:r>
      </w:ins>
      <w:ins w:id="1435" w:author="Yanapat Ruangsakul" w:date="2015-10-13T16:15:00Z">
        <w:r w:rsidRPr="00F0328F">
          <w:rPr>
            <w:sz w:val="36"/>
            <w:szCs w:val="36"/>
            <w:cs/>
            <w:lang w:bidi="th-TH"/>
            <w:rPrChange w:id="1436" w:author="Yanapat Ruangsakul" w:date="2015-10-13T16:15:00Z">
              <w:rPr>
                <w:cs/>
                <w:lang w:bidi="th-TH"/>
              </w:rPr>
            </w:rPrChange>
          </w:rPr>
          <w:t>อาจารย์</w:t>
        </w:r>
      </w:ins>
      <w:bookmarkEnd w:id="1431"/>
    </w:p>
    <w:p w14:paraId="5ACE0AF6" w14:textId="2F9C6937" w:rsidR="00B52631" w:rsidRDefault="00B52631" w:rsidP="00F219EF">
      <w:pPr>
        <w:ind w:firstLine="720"/>
        <w:jc w:val="thaiDistribute"/>
        <w:rPr>
          <w:rFonts w:ascii="TH Sarabun New" w:hAnsi="TH Sarabun New" w:cs="TH Sarabun New"/>
          <w:lang w:bidi="th-TH"/>
        </w:rPr>
      </w:pPr>
      <w:commentRangeStart w:id="1437"/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2</w:t>
      </w:r>
      <w:commentRangeEnd w:id="1437"/>
      <w:r w:rsidR="00643F8D">
        <w:rPr>
          <w:rStyle w:val="CommentReference"/>
        </w:rPr>
        <w:commentReference w:id="1437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. </w:t>
      </w:r>
      <w:ins w:id="1438" w:author="Yanapat Ruangsakul" w:date="2015-10-13T16:15:00Z">
        <w:r w:rsidR="00F0328F">
          <w:rPr>
            <w:rFonts w:ascii="TH Sarabun New" w:eastAsia="Tahoma" w:hAnsi="TH Sarabun New" w:cs="TH Sarabun New" w:hint="cs"/>
            <w:sz w:val="32"/>
            <w:szCs w:val="32"/>
            <w:cs/>
            <w:lang w:bidi="th-TH"/>
          </w:rPr>
          <w:t xml:space="preserve">จาก </w:t>
        </w:r>
      </w:ins>
      <w:ins w:id="1439" w:author="Yanapat Ruangsakul" w:date="2015-10-13T16:16:00Z"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fldChar w:fldCharType="begin"/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lang w:bidi="th-TH"/>
          </w:rPr>
          <w:instrText>REF _Ref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432427133 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lang w:bidi="th-TH"/>
          </w:rPr>
          <w:instrText>\h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F0328F" w:rsidRPr="00F0328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 \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* 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MERGEFORMAT 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</w:rPr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  <w:rPrChange w:id="1440" w:author="Yanapat Ruangsakul" w:date="2015-10-13T16:16:00Z">
            <w:rPr>
              <w:rFonts w:ascii="TH Sarabun New" w:eastAsia="Tahoma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44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4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b/>
            <w:bCs/>
            <w:noProof/>
            <w:sz w:val="32"/>
            <w:szCs w:val="32"/>
            <w:lang w:bidi="th-TH"/>
            <w:rPrChange w:id="1443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38</w:t>
        </w:r>
      </w:ins>
      <w:ins w:id="1444" w:author="Yanapat Ruangsakul" w:date="2015-10-13T16:30:00Z">
        <w:del w:id="144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4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b/>
              <w:bCs/>
              <w:noProof/>
              <w:sz w:val="32"/>
              <w:szCs w:val="32"/>
              <w:lang w:bidi="th-TH"/>
              <w:rPrChange w:id="1447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38</w:delText>
          </w:r>
        </w:del>
      </w:ins>
      <w:ins w:id="1448" w:author="Yanapat Ruangsakul" w:date="2015-10-13T16:16:00Z"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fldChar w:fldCharType="end"/>
        </w:r>
        <w:r w:rsidR="00F0328F">
          <w:rPr>
            <w:rFonts w:ascii="TH Sarabun New" w:eastAsia="Tahoma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หากต้องการเพิ่มรายชื่อของอาจารย์ ให้</w:t>
      </w:r>
      <w:r w:rsidR="004C3A0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New Staff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” จะปรากฏหน้า ดัง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432427577 </w:instrTex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separate"/>
      </w:r>
      <w:ins w:id="144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5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451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39</w:t>
        </w:r>
      </w:ins>
      <w:ins w:id="1452" w:author="Yanapat Ruangsakul" w:date="2015-10-13T16:30:00Z">
        <w:del w:id="145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5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455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39</w:delText>
          </w:r>
        </w:del>
      </w:ins>
      <w:del w:id="1456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37</w:delText>
        </w:r>
      </w:del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จากนั้นให้ผู้ใช้กรอกรายละเอียดต่าง ๆ และกดปุ่ม “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Submit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” เพื่อบันทึกข้อมูล</w:t>
      </w:r>
    </w:p>
    <w:p w14:paraId="37A188D0" w14:textId="77777777" w:rsidR="00CA12F3" w:rsidRPr="00F219EF" w:rsidRDefault="00CA12F3" w:rsidP="00F219EF">
      <w:pPr>
        <w:ind w:firstLine="720"/>
        <w:jc w:val="thaiDistribute"/>
        <w:rPr>
          <w:rFonts w:ascii="TH Sarabun New" w:hAnsi="TH Sarabun New" w:cs="TH Sarabun New"/>
          <w:cs/>
          <w:lang w:bidi="th-TH"/>
        </w:rPr>
      </w:pPr>
    </w:p>
    <w:p w14:paraId="7B331CB3" w14:textId="77777777" w:rsidR="0028559E" w:rsidRPr="00F219EF" w:rsidRDefault="0052030A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54017423">
          <v:shape id="_x0000_i1061" type="#_x0000_t75" style="width:450pt;height:209.25pt">
            <v:imagedata r:id="rId48" o:title="3"/>
          </v:shape>
        </w:pict>
      </w:r>
    </w:p>
    <w:p w14:paraId="324D01D1" w14:textId="05DE5DDC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lang w:bidi="th-TH"/>
        </w:rPr>
      </w:pPr>
      <w:bookmarkStart w:id="1457" w:name="_Ref432427577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39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457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 xml:space="preserve">หน้าฟอร์มการเพิ่มรายชื่อ </w:t>
      </w:r>
      <w:r w:rsidR="00CA12F3"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>Staff</w:t>
      </w:r>
    </w:p>
    <w:p w14:paraId="270B9CDB" w14:textId="18103879" w:rsidR="00CA12F3" w:rsidRPr="00F0328F" w:rsidRDefault="00F0328F">
      <w:pPr>
        <w:pStyle w:val="Heading3"/>
        <w:rPr>
          <w:sz w:val="36"/>
          <w:szCs w:val="36"/>
          <w:lang w:bidi="th-TH"/>
          <w:rPrChange w:id="1458" w:author="Yanapat Ruangsakul" w:date="2015-10-13T16:17:00Z">
            <w:rPr>
              <w:lang w:bidi="th-TH"/>
            </w:rPr>
          </w:rPrChange>
        </w:rPr>
        <w:pPrChange w:id="1459" w:author="Yanapat Ruangsakul" w:date="2015-10-13T16:16:00Z">
          <w:pPr>
            <w:jc w:val="thaiDistribute"/>
          </w:pPr>
        </w:pPrChange>
      </w:pPr>
      <w:bookmarkStart w:id="1460" w:name="_Toc432533507"/>
      <w:ins w:id="1461" w:author="Yanapat Ruangsakul" w:date="2015-10-13T16:16:00Z">
        <w:r w:rsidRPr="00F0328F">
          <w:rPr>
            <w:sz w:val="36"/>
            <w:szCs w:val="36"/>
            <w:cs/>
            <w:lang w:bidi="th-TH"/>
            <w:rPrChange w:id="1462" w:author="Yanapat Ruangsakul" w:date="2015-10-13T16:17:00Z">
              <w:rPr>
                <w:cs/>
                <w:lang w:bidi="th-TH"/>
              </w:rPr>
            </w:rPrChange>
          </w:rPr>
          <w:t>แก้ไข</w:t>
        </w:r>
      </w:ins>
      <w:ins w:id="1463" w:author="Yanapat Ruangsakul" w:date="2015-10-13T16:22:00Z">
        <w:r w:rsidR="00492F0D">
          <w:rPr>
            <w:rFonts w:hint="cs"/>
            <w:sz w:val="36"/>
            <w:szCs w:val="36"/>
            <w:cs/>
            <w:lang w:bidi="th-TH"/>
          </w:rPr>
          <w:t>รายชื่อ</w:t>
        </w:r>
      </w:ins>
      <w:ins w:id="1464" w:author="Yanapat Ruangsakul" w:date="2015-10-13T16:16:00Z">
        <w:r w:rsidRPr="00F0328F">
          <w:rPr>
            <w:sz w:val="36"/>
            <w:szCs w:val="36"/>
            <w:cs/>
            <w:lang w:bidi="th-TH"/>
            <w:rPrChange w:id="1465" w:author="Yanapat Ruangsakul" w:date="2015-10-13T16:17:00Z">
              <w:rPr>
                <w:cs/>
                <w:lang w:bidi="th-TH"/>
              </w:rPr>
            </w:rPrChange>
          </w:rPr>
          <w:t>อาจารย์</w:t>
        </w:r>
      </w:ins>
      <w:bookmarkEnd w:id="1460"/>
      <w:del w:id="1466" w:author="Yanapat Ruangsakul" w:date="2015-10-13T16:16:00Z">
        <w:r w:rsidR="00B52631" w:rsidRPr="00F0328F" w:rsidDel="00F0328F">
          <w:rPr>
            <w:sz w:val="36"/>
            <w:szCs w:val="36"/>
            <w:cs/>
            <w:lang w:bidi="th-TH"/>
            <w:rPrChange w:id="1467" w:author="Yanapat Ruangsakul" w:date="2015-10-13T16:17:00Z">
              <w:rPr>
                <w:cs/>
                <w:lang w:bidi="th-TH"/>
              </w:rPr>
            </w:rPrChange>
          </w:rPr>
          <w:tab/>
        </w:r>
      </w:del>
    </w:p>
    <w:p w14:paraId="6161AD20" w14:textId="0178A6C4" w:rsidR="00D734EF" w:rsidRPr="00F219EF" w:rsidRDefault="00B52631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commentRangeStart w:id="1468"/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3</w:t>
      </w:r>
      <w:commentRangeEnd w:id="1468"/>
      <w:r w:rsidR="00643F8D">
        <w:rPr>
          <w:rStyle w:val="CommentReference"/>
        </w:rPr>
        <w:commentReference w:id="1468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. </w:t>
      </w:r>
      <w:ins w:id="1469" w:author="Yanapat Ruangsakul" w:date="2015-10-13T16:21:00Z">
        <w:r w:rsidR="00492F0D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492F0D" w:rsidRPr="00492F0D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432427133 </w:instrText>
        </w:r>
        <w:r w:rsidR="00492F0D" w:rsidRPr="00492F0D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492F0D" w:rsidRPr="00492F0D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492F0D" w:rsidRPr="00492F0D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492F0D" w:rsidRPr="00492F0D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492F0D" w:rsidRPr="00492F0D">
        <w:rPr>
          <w:rFonts w:ascii="TH Sarabun New" w:hAnsi="TH Sarabun New" w:cs="TH Sarabun New"/>
          <w:sz w:val="32"/>
          <w:szCs w:val="32"/>
          <w:cs/>
          <w:lang w:bidi="th-TH"/>
        </w:rPr>
      </w:r>
      <w:r w:rsidR="00492F0D" w:rsidRPr="00492F0D">
        <w:rPr>
          <w:rFonts w:ascii="TH Sarabun New" w:hAnsi="TH Sarabun New" w:cs="TH Sarabun New"/>
          <w:sz w:val="32"/>
          <w:szCs w:val="32"/>
          <w:cs/>
          <w:lang w:bidi="th-TH"/>
          <w:rPrChange w:id="1470" w:author="Yanapat Ruangsakul" w:date="2015-10-13T16:21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47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7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473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38</w:t>
        </w:r>
      </w:ins>
      <w:ins w:id="1474" w:author="Yanapat Ruangsakul" w:date="2015-10-13T16:30:00Z">
        <w:del w:id="147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7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477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38</w:delText>
          </w:r>
        </w:del>
      </w:ins>
      <w:ins w:id="1478" w:author="Yanapat Ruangsakul" w:date="2015-10-13T16:21:00Z"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492F0D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ในกรณีที่ต้องการเปลี่ยนแปลงแก้ไขรายละเอียดข้อมูลเกี่ยวกับอาจารย์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edit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</w:t>
      </w:r>
      <w:del w:id="1479" w:author="Yanapat Ruangsakul" w:date="2015-10-13T16:21:00Z">
        <w:r w:rsidRPr="00F219EF" w:rsidDel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 </w:delText>
        </w:r>
      </w:del>
      <w:ins w:id="1480" w:author="Yanapat Ruangsakul" w:date="2015-10-13T16:21:00Z">
        <w:r w:rsidR="00492F0D" w:rsidRPr="00F219EF">
          <w:rPr>
            <w:rFonts w:ascii="TH Sarabun New" w:hAnsi="TH Sarabun New" w:cs="TH Sarabun New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432427676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48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8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483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40</w:t>
        </w:r>
      </w:ins>
      <w:ins w:id="1484" w:author="Yanapat Ruangsakul" w:date="2015-10-13T16:30:00Z">
        <w:del w:id="148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8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487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40</w:delText>
          </w:r>
        </w:del>
      </w:ins>
      <w:del w:id="148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38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เมื่อแก้ไขเรียบร้อยแล้ว 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Save changes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เพื่อบันทึกการเปลี่ยนแปลงข้อมูล</w:t>
      </w:r>
    </w:p>
    <w:p w14:paraId="48358242" w14:textId="77777777" w:rsidR="0028559E" w:rsidRPr="00F219EF" w:rsidRDefault="0052030A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lastRenderedPageBreak/>
        <w:pict w14:anchorId="183841F4">
          <v:shape id="_x0000_i1062" type="#_x0000_t75" style="width:450pt;height:209.25pt">
            <v:imagedata r:id="rId49" o:title="3"/>
          </v:shape>
        </w:pict>
      </w:r>
    </w:p>
    <w:p w14:paraId="0C7DBDC8" w14:textId="46AB30FF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lang w:bidi="th-TH"/>
        </w:rPr>
      </w:pPr>
      <w:bookmarkStart w:id="1489" w:name="_Ref432427676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40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489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 xml:space="preserve">หน้าฟอร์มการแก้ไขข้อมูลของ </w:t>
      </w:r>
      <w:r w:rsidR="00CA12F3"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>Staff</w:t>
      </w:r>
    </w:p>
    <w:p w14:paraId="4F8A2AC5" w14:textId="3210A9D2" w:rsidR="00CA12F3" w:rsidRPr="00492F0D" w:rsidRDefault="00492F0D">
      <w:pPr>
        <w:pStyle w:val="Heading3"/>
        <w:rPr>
          <w:sz w:val="36"/>
          <w:szCs w:val="36"/>
          <w:lang w:bidi="th-TH"/>
          <w:rPrChange w:id="1490" w:author="Yanapat Ruangsakul" w:date="2015-10-13T16:23:00Z">
            <w:rPr>
              <w:lang w:bidi="th-TH"/>
            </w:rPr>
          </w:rPrChange>
        </w:rPr>
        <w:pPrChange w:id="1491" w:author="Yanapat Ruangsakul" w:date="2015-10-13T16:23:00Z">
          <w:pPr>
            <w:jc w:val="thaiDistribute"/>
          </w:pPr>
        </w:pPrChange>
      </w:pPr>
      <w:bookmarkStart w:id="1492" w:name="_Toc432533508"/>
      <w:ins w:id="1493" w:author="Yanapat Ruangsakul" w:date="2015-10-13T16:22:00Z">
        <w:r w:rsidRPr="00492F0D">
          <w:rPr>
            <w:sz w:val="36"/>
            <w:szCs w:val="36"/>
            <w:cs/>
            <w:lang w:bidi="th-TH"/>
            <w:rPrChange w:id="1494" w:author="Yanapat Ruangsakul" w:date="2015-10-13T16:23:00Z">
              <w:rPr>
                <w:cs/>
                <w:lang w:bidi="th-TH"/>
              </w:rPr>
            </w:rPrChange>
          </w:rPr>
          <w:t>ลบ</w:t>
        </w:r>
      </w:ins>
      <w:ins w:id="1495" w:author="Yanapat Ruangsakul" w:date="2015-10-13T16:23:00Z">
        <w:r w:rsidRPr="00492F0D">
          <w:rPr>
            <w:sz w:val="36"/>
            <w:szCs w:val="36"/>
            <w:cs/>
            <w:lang w:bidi="th-TH"/>
            <w:rPrChange w:id="1496" w:author="Yanapat Ruangsakul" w:date="2015-10-13T16:23:00Z">
              <w:rPr>
                <w:cs/>
                <w:lang w:bidi="th-TH"/>
              </w:rPr>
            </w:rPrChange>
          </w:rPr>
          <w:t>รายชื่อ</w:t>
        </w:r>
      </w:ins>
      <w:ins w:id="1497" w:author="Yanapat Ruangsakul" w:date="2015-10-13T16:22:00Z">
        <w:r w:rsidRPr="00492F0D">
          <w:rPr>
            <w:sz w:val="36"/>
            <w:szCs w:val="36"/>
            <w:cs/>
            <w:lang w:bidi="th-TH"/>
            <w:rPrChange w:id="1498" w:author="Yanapat Ruangsakul" w:date="2015-10-13T16:23:00Z">
              <w:rPr>
                <w:cs/>
                <w:lang w:bidi="th-TH"/>
              </w:rPr>
            </w:rPrChange>
          </w:rPr>
          <w:t>อาจารย์</w:t>
        </w:r>
      </w:ins>
      <w:bookmarkEnd w:id="1492"/>
      <w:del w:id="1499" w:author="Yanapat Ruangsakul" w:date="2015-10-13T16:22:00Z">
        <w:r w:rsidR="00B52631" w:rsidRPr="00492F0D" w:rsidDel="00492F0D">
          <w:rPr>
            <w:sz w:val="36"/>
            <w:szCs w:val="36"/>
            <w:lang w:bidi="th-TH"/>
            <w:rPrChange w:id="1500" w:author="Yanapat Ruangsakul" w:date="2015-10-13T16:23:00Z">
              <w:rPr>
                <w:lang w:bidi="th-TH"/>
              </w:rPr>
            </w:rPrChange>
          </w:rPr>
          <w:tab/>
        </w:r>
      </w:del>
    </w:p>
    <w:p w14:paraId="6AE2D5D7" w14:textId="6DBE19FE" w:rsidR="00D734EF" w:rsidRDefault="00B52631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commentRangeStart w:id="1501"/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4</w:t>
      </w:r>
      <w:commentRangeEnd w:id="1501"/>
      <w:r w:rsidR="00643F8D">
        <w:rPr>
          <w:rStyle w:val="CommentReference"/>
        </w:rPr>
        <w:commentReference w:id="1501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. </w:t>
      </w:r>
      <w:ins w:id="1502" w:author="Yanapat Ruangsakul" w:date="2015-10-13T16:23:00Z">
        <w:r w:rsidR="00492F0D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492F0D" w:rsidRPr="00492F0D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432427133 </w:instrText>
        </w:r>
        <w:r w:rsidR="00492F0D" w:rsidRPr="00492F0D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492F0D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492F0D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492F0D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492F0D" w:rsidRPr="00492F0D">
        <w:rPr>
          <w:rFonts w:ascii="TH Sarabun New" w:hAnsi="TH Sarabun New" w:cs="TH Sarabun New"/>
          <w:sz w:val="32"/>
          <w:szCs w:val="32"/>
          <w:cs/>
          <w:lang w:bidi="th-TH"/>
        </w:rPr>
      </w:r>
      <w:r w:rsidR="00492F0D" w:rsidRPr="00492F0D">
        <w:rPr>
          <w:rFonts w:ascii="TH Sarabun New" w:hAnsi="TH Sarabun New" w:cs="TH Sarabun New"/>
          <w:sz w:val="32"/>
          <w:szCs w:val="32"/>
          <w:cs/>
          <w:lang w:bidi="th-TH"/>
          <w:rPrChange w:id="1503" w:author="Yanapat Ruangsakul" w:date="2015-10-13T16:23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504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05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506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38</w:t>
        </w:r>
      </w:ins>
      <w:ins w:id="1507" w:author="Yanapat Ruangsakul" w:date="2015-10-13T16:30:00Z">
        <w:del w:id="1508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09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510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38</w:delText>
          </w:r>
        </w:del>
      </w:ins>
      <w:ins w:id="1511" w:author="Yanapat Ruangsakul" w:date="2015-10-13T16:23:00Z"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492F0D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หากต้องการลบชื่ออาจารย์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432427725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1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1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514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41</w:t>
        </w:r>
      </w:ins>
      <w:ins w:id="1515" w:author="Yanapat Ruangsakul" w:date="2015-10-13T16:30:00Z">
        <w:del w:id="151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1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518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41</w:delText>
          </w:r>
        </w:del>
      </w:ins>
      <w:del w:id="151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39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และให้กดปุ่ม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อีกครั้ง เพื่อยืนยันการลบ</w:t>
      </w:r>
      <w:r w:rsidR="00B91E30" w:rsidRPr="00F219EF">
        <w:rPr>
          <w:rFonts w:ascii="TH Sarabun New" w:hAnsi="TH Sarabun New" w:cs="TH Sarabun New"/>
          <w:sz w:val="32"/>
          <w:szCs w:val="32"/>
          <w:cs/>
          <w:lang w:bidi="th-TH"/>
        </w:rPr>
        <w:t>รายชื่ออาจารย์</w:t>
      </w:r>
    </w:p>
    <w:p w14:paraId="11707DEB" w14:textId="77777777" w:rsidR="00CA12F3" w:rsidRPr="00F219EF" w:rsidRDefault="00CA12F3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4017D2BE" w14:textId="77777777" w:rsidR="0028559E" w:rsidRPr="00F219EF" w:rsidRDefault="0052030A" w:rsidP="00CA12F3">
      <w:pPr>
        <w:keepNext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5944921D">
          <v:shape id="_x0000_i1063" type="#_x0000_t75" style="width:377.25pt;height:186.75pt">
            <v:imagedata r:id="rId50" o:title="3"/>
          </v:shape>
        </w:pict>
      </w:r>
    </w:p>
    <w:p w14:paraId="114A62DB" w14:textId="1B96017E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lang w:bidi="th-TH"/>
        </w:rPr>
      </w:pPr>
      <w:bookmarkStart w:id="1520" w:name="_Ref432427725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41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20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 xml:space="preserve">หน้าฟอร์มยืนยันการลบรายชื่อ </w:t>
      </w:r>
      <w:r w:rsidR="00CA12F3"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>Staff</w:t>
      </w:r>
    </w:p>
    <w:p w14:paraId="3652F12E" w14:textId="77777777" w:rsidR="00A90E0C" w:rsidRPr="00F219EF" w:rsidRDefault="00A90E0C" w:rsidP="00F219EF">
      <w:pPr>
        <w:jc w:val="thaiDistribute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3AB707D" w14:textId="77777777" w:rsidR="001F59D5" w:rsidRPr="00F219EF" w:rsidRDefault="001F59D5" w:rsidP="00F219EF">
      <w:pPr>
        <w:jc w:val="thaiDistribute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page"/>
      </w:r>
    </w:p>
    <w:p w14:paraId="26FB5298" w14:textId="53B57738" w:rsidR="00A90E0C" w:rsidRPr="00F219EF" w:rsidRDefault="00A90E0C" w:rsidP="00F219EF">
      <w:pPr>
        <w:pStyle w:val="Heading1"/>
        <w:spacing w:before="0"/>
        <w:rPr>
          <w:rFonts w:ascii="TH Sarabun New" w:hAnsi="TH Sarabun New"/>
          <w:cs/>
          <w:lang w:bidi="th-TH"/>
        </w:rPr>
      </w:pPr>
      <w:bookmarkStart w:id="1521" w:name="_Toc432533509"/>
      <w:r w:rsidRPr="00F219EF">
        <w:rPr>
          <w:rFonts w:ascii="TH Sarabun New" w:hAnsi="TH Sarabun New"/>
          <w:cs/>
          <w:lang w:bidi="th-TH"/>
        </w:rPr>
        <w:lastRenderedPageBreak/>
        <w:t>ผู้ดูแลระบบ</w:t>
      </w:r>
      <w:bookmarkEnd w:id="1521"/>
    </w:p>
    <w:p w14:paraId="7FDD990F" w14:textId="15CB50DE" w:rsidR="00FC5E47" w:rsidRPr="00F219EF" w:rsidRDefault="00FC5E47" w:rsidP="00F219E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ผู้ดูแลระบบ คือ ผู้ใช้งานระบบโดยมีการเข้าสู่ระบบ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Login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ซึ่งมีสิทธิ์การใช้งานแตกต่างจากเจ้าหน้าที่ คือ การจัดการข้อมูลเจ้าหน้าที่ โดยมีรายละเอียดต่าง ๆ ดังนี้</w:t>
      </w:r>
    </w:p>
    <w:p w14:paraId="129C65BE" w14:textId="15CB50DE" w:rsidR="00A90E0C" w:rsidRPr="00F219EF" w:rsidRDefault="00A90E0C" w:rsidP="00F219EF">
      <w:pPr>
        <w:pStyle w:val="Heading2"/>
        <w:rPr>
          <w:rFonts w:ascii="TH Sarabun New" w:hAnsi="TH Sarabun New"/>
          <w:cs/>
          <w:lang w:bidi="th-TH"/>
        </w:rPr>
      </w:pPr>
      <w:bookmarkStart w:id="1522" w:name="_Toc432533510"/>
      <w:r w:rsidRPr="00F219EF">
        <w:rPr>
          <w:rFonts w:ascii="TH Sarabun New" w:hAnsi="TH Sarabun New"/>
          <w:cs/>
          <w:lang w:bidi="th-TH"/>
        </w:rPr>
        <w:t>จัดการข้อมูลเจ้าหน้าที่</w:t>
      </w:r>
      <w:bookmarkEnd w:id="1522"/>
    </w:p>
    <w:p w14:paraId="393B76B5" w14:textId="3A3297A7" w:rsidR="00FC5E47" w:rsidRPr="00F219EF" w:rsidRDefault="00FC5E47" w:rsidP="001775E5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การเข้าสู่ระบบ</w:t>
      </w:r>
    </w:p>
    <w:p w14:paraId="3945D9D7" w14:textId="77777777" w:rsidR="00FC5E47" w:rsidRPr="00F219EF" w:rsidRDefault="00FC5E47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>เจ้าหน้าที่จะทำการเข้าสู่ระบบ โดยมีขั้นตอน ดังนี้</w:t>
      </w:r>
    </w:p>
    <w:p w14:paraId="47C2F003" w14:textId="69AF9303" w:rsidR="00FC5E47" w:rsidRPr="00F219EF" w:rsidRDefault="00FC5E47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ที่เมนูรูปคนทางด้านบนขวามือ และเลือก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Sign 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REF _Ref432427987 \h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23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24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25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42</w:t>
        </w:r>
      </w:ins>
      <w:ins w:id="1526" w:author="Yanapat Ruangsakul" w:date="2015-10-13T16:30:00Z">
        <w:del w:id="1527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28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29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42</w:delText>
          </w:r>
        </w:del>
      </w:ins>
      <w:del w:id="1530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40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1C7E73F1" w14:textId="3B76EDF9" w:rsidR="00FC5E47" w:rsidRPr="00F219EF" w:rsidRDefault="00FC5E47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จากนั้นทำการกรอกข้อมูล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Username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Password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ของท่าน และกดปุ่ม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Sign 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เพื่อทำการเข้าสู่ระบบฐานข้อมูลวิจัย (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432428005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3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3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33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43</w:t>
        </w:r>
      </w:ins>
      <w:ins w:id="1534" w:author="Yanapat Ruangsakul" w:date="2015-10-13T16:30:00Z">
        <w:del w:id="153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3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37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43</w:delText>
          </w:r>
        </w:del>
      </w:ins>
      <w:del w:id="153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41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จากนั้นเมนู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Admin Manager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จะปรากฏ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432428252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3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4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41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44</w:t>
        </w:r>
      </w:ins>
      <w:ins w:id="1542" w:author="Yanapat Ruangsakul" w:date="2015-10-13T16:30:00Z">
        <w:del w:id="154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4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45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44</w:delText>
          </w:r>
        </w:del>
      </w:ins>
      <w:del w:id="1546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42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เมื่อผู้ใช้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ที่เมนู “</w:t>
      </w:r>
      <w:r w:rsidR="00706210" w:rsidRPr="00F219EF">
        <w:rPr>
          <w:rFonts w:ascii="TH Sarabun New" w:hAnsi="TH Sarabun New" w:cs="TH Sarabun New"/>
          <w:sz w:val="32"/>
          <w:szCs w:val="32"/>
          <w:lang w:bidi="th-TH"/>
        </w:rPr>
        <w:t>Admin Manager</w: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แล้ว จะปรากฏหน้า ดัง</w: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706210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432428310 </w:instrText>
      </w:r>
      <w:r w:rsidR="00706210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4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4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49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45</w:t>
        </w:r>
      </w:ins>
      <w:ins w:id="1550" w:author="Yanapat Ruangsakul" w:date="2015-10-13T16:30:00Z">
        <w:del w:id="155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5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53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45</w:delText>
          </w:r>
        </w:del>
      </w:ins>
      <w:del w:id="155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43</w:delText>
        </w:r>
      </w:del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7AC1111E" w14:textId="7C3AADF0" w:rsidR="007F2C3B" w:rsidRPr="00F219EF" w:rsidRDefault="007F2C3B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09CD8C" w14:textId="77777777" w:rsidR="0028559E" w:rsidRPr="00F219EF" w:rsidRDefault="0052030A" w:rsidP="001775E5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0E1D5B49">
          <v:shape id="_x0000_i1064" type="#_x0000_t75" style="width:450.75pt;height:42pt">
            <v:imagedata r:id="rId33" o:title="login1"/>
          </v:shape>
        </w:pict>
      </w:r>
    </w:p>
    <w:p w14:paraId="5CC2AF1A" w14:textId="6F76B808" w:rsidR="001F59D5" w:rsidRPr="00CF6284" w:rsidRDefault="0028559E" w:rsidP="001775E5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555" w:name="_Ref432427987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42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55"/>
      <w:r w:rsidR="001775E5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 w:hint="cs"/>
          <w:sz w:val="32"/>
          <w:cs/>
          <w:lang w:bidi="th-TH"/>
        </w:rPr>
        <w:t xml:space="preserve">ฟังก์ชันของเมนู </w:t>
      </w:r>
      <w:r w:rsidR="00CF6284"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Sign in</w:t>
      </w:r>
    </w:p>
    <w:p w14:paraId="54CCA48E" w14:textId="77777777" w:rsidR="00207194" w:rsidRPr="00F219EF" w:rsidRDefault="00207194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734DCD2" w14:textId="77777777" w:rsidR="0028559E" w:rsidRPr="00F219EF" w:rsidRDefault="0052030A" w:rsidP="001775E5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175E6ED9">
          <v:shape id="_x0000_i1065" type="#_x0000_t75" style="width:223.5pt;height:153pt">
            <v:imagedata r:id="rId34" o:title="login2"/>
          </v:shape>
        </w:pict>
      </w:r>
    </w:p>
    <w:p w14:paraId="52850225" w14:textId="39A68C69" w:rsidR="00207194" w:rsidRPr="00F219EF" w:rsidRDefault="0028559E" w:rsidP="001775E5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556" w:name="_Ref432428005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43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56"/>
      <w:r w:rsidR="00CF6284">
        <w:rPr>
          <w:rFonts w:ascii="TH Sarabun New" w:hAnsi="TH Sarabun New" w:cs="TH Sarabun New" w:hint="cs"/>
          <w:sz w:val="32"/>
          <w:cs/>
          <w:lang w:bidi="th-TH"/>
        </w:rPr>
        <w:t xml:space="preserve"> </w:t>
      </w:r>
      <w:r w:rsidR="00CF6284" w:rsidRPr="00A92957">
        <w:rPr>
          <w:rFonts w:ascii="TH Sarabun New" w:hAnsi="TH Sarabun New" w:cs="TH Sarabun New" w:hint="cs"/>
          <w:sz w:val="32"/>
          <w:cs/>
          <w:lang w:bidi="th-TH"/>
        </w:rPr>
        <w:t>หน้าฟอร์มกรอกข้อมูลสำหรับการ</w:t>
      </w:r>
      <w:r w:rsidR="00CF6284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Sing in</w:t>
      </w:r>
    </w:p>
    <w:p w14:paraId="0B8938E1" w14:textId="5F23AA52" w:rsidR="00207194" w:rsidRPr="00F219EF" w:rsidRDefault="00207194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E5BB9F8" w14:textId="77777777" w:rsidR="0028559E" w:rsidRPr="00F219EF" w:rsidRDefault="0052030A" w:rsidP="001775E5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3342A330">
          <v:shape id="_x0000_i1066" type="#_x0000_t75" style="width:450.75pt;height:42pt">
            <v:imagedata r:id="rId51" o:title="admin_manager"/>
          </v:shape>
        </w:pict>
      </w:r>
    </w:p>
    <w:p w14:paraId="3B54B5E0" w14:textId="0A4A8B26" w:rsidR="00207194" w:rsidRPr="00F219EF" w:rsidRDefault="0028559E" w:rsidP="001775E5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557" w:name="_Ref43242825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44</w: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57"/>
      <w:r w:rsidR="00CF6284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 w:hint="cs"/>
          <w:sz w:val="32"/>
          <w:cs/>
          <w:lang w:bidi="th-TH"/>
        </w:rPr>
        <w:t xml:space="preserve">ฟังก์ชันของเมนู </w:t>
      </w:r>
      <w:r w:rsidR="00CF6284"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Admin Manager</w:t>
      </w:r>
    </w:p>
    <w:p w14:paraId="466CBB1F" w14:textId="77777777" w:rsidR="00207194" w:rsidRPr="00F219EF" w:rsidRDefault="00207194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641843F5" w14:textId="47AECECF" w:rsidR="00FC5E47" w:rsidRPr="00F219EF" w:rsidRDefault="00FC5E47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3C92EB" w14:textId="77777777" w:rsidR="0028559E" w:rsidRPr="00F219EF" w:rsidRDefault="0052030A" w:rsidP="00CF6284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542BCB53">
          <v:shape id="_x0000_i1067" type="#_x0000_t75" style="width:450.75pt;height:129pt">
            <v:imagedata r:id="rId52" o:title="1"/>
          </v:shape>
        </w:pict>
      </w:r>
    </w:p>
    <w:p w14:paraId="2FA54406" w14:textId="21BC6C75" w:rsidR="00207194" w:rsidRPr="00F219EF" w:rsidRDefault="0028559E" w:rsidP="00CF6284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558" w:name="_Ref432428310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45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58"/>
      <w:r w:rsidR="00CF6284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 w:hint="cs"/>
          <w:sz w:val="32"/>
          <w:cs/>
          <w:lang w:bidi="th-TH"/>
        </w:rPr>
        <w:t xml:space="preserve">หน้าฟอร์มของเมนู </w:t>
      </w:r>
      <w:r w:rsidR="00CF6284"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Admin Manager</w:t>
      </w:r>
    </w:p>
    <w:p w14:paraId="534705E7" w14:textId="6081C9B3" w:rsidR="00CF6284" w:rsidRPr="001428B9" w:rsidRDefault="001428B9">
      <w:pPr>
        <w:pStyle w:val="Heading3"/>
        <w:rPr>
          <w:sz w:val="36"/>
          <w:szCs w:val="36"/>
          <w:lang w:bidi="th-TH"/>
          <w:rPrChange w:id="1559" w:author="Yanapat Ruangsakul" w:date="2015-10-13T16:27:00Z">
            <w:rPr>
              <w:lang w:bidi="th-TH"/>
            </w:rPr>
          </w:rPrChange>
        </w:rPr>
        <w:pPrChange w:id="1560" w:author="Yanapat Ruangsakul" w:date="2015-10-13T16:27:00Z">
          <w:pPr>
            <w:jc w:val="thaiDistribute"/>
          </w:pPr>
        </w:pPrChange>
      </w:pPr>
      <w:bookmarkStart w:id="1561" w:name="_Toc432533511"/>
      <w:ins w:id="1562" w:author="Yanapat Ruangsakul" w:date="2015-10-13T16:26:00Z">
        <w:r w:rsidRPr="001428B9">
          <w:rPr>
            <w:sz w:val="36"/>
            <w:szCs w:val="36"/>
            <w:cs/>
            <w:lang w:bidi="th-TH"/>
            <w:rPrChange w:id="1563" w:author="Yanapat Ruangsakul" w:date="2015-10-13T16:27:00Z">
              <w:rPr>
                <w:cs/>
                <w:lang w:bidi="th-TH"/>
              </w:rPr>
            </w:rPrChange>
          </w:rPr>
          <w:t>เพิ่มรายชื่อผู้ดูแลระบบ</w:t>
        </w:r>
      </w:ins>
      <w:bookmarkEnd w:id="1561"/>
      <w:del w:id="1564" w:author="Yanapat Ruangsakul" w:date="2015-10-13T16:26:00Z">
        <w:r w:rsidR="00706210" w:rsidRPr="001428B9" w:rsidDel="001428B9">
          <w:rPr>
            <w:sz w:val="36"/>
            <w:szCs w:val="36"/>
            <w:lang w:bidi="th-TH"/>
            <w:rPrChange w:id="1565" w:author="Yanapat Ruangsakul" w:date="2015-10-13T16:27:00Z">
              <w:rPr>
                <w:lang w:bidi="th-TH"/>
              </w:rPr>
            </w:rPrChange>
          </w:rPr>
          <w:tab/>
        </w:r>
      </w:del>
    </w:p>
    <w:p w14:paraId="0BC3C53E" w14:textId="7944F613" w:rsidR="00BB5534" w:rsidRPr="00F219EF" w:rsidRDefault="00706210" w:rsidP="00CF6284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4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ins w:id="1566" w:author="Yanapat Ruangsakul" w:date="2015-10-13T16:26:00Z"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432428310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</w:rPr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  <w:rPrChange w:id="1567" w:author="Yanapat Ruangsakul" w:date="2015-10-13T16:26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568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69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b/>
            <w:bCs/>
            <w:noProof/>
            <w:sz w:val="32"/>
            <w:szCs w:val="32"/>
            <w:lang w:bidi="th-TH"/>
            <w:rPrChange w:id="1570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45</w:t>
        </w:r>
      </w:ins>
      <w:ins w:id="1571" w:author="Yanapat Ruangsakul" w:date="2015-10-13T16:30:00Z">
        <w:del w:id="1572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73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b/>
              <w:bCs/>
              <w:noProof/>
              <w:sz w:val="32"/>
              <w:szCs w:val="32"/>
              <w:lang w:bidi="th-TH"/>
              <w:rPrChange w:id="1574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45</w:delText>
          </w:r>
        </w:del>
      </w:ins>
      <w:ins w:id="1575" w:author="Yanapat Ruangsakul" w:date="2015-10-13T16:26:00Z"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การเพิ่มผู้ใช้งานทำได้โดยการ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New User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432428475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76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77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78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46</w:t>
        </w:r>
      </w:ins>
      <w:ins w:id="1579" w:author="Yanapat Ruangsakul" w:date="2015-10-13T16:30:00Z">
        <w:del w:id="1580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81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82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46</w:delText>
          </w:r>
        </w:del>
      </w:ins>
      <w:del w:id="1583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44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โดยมีรายละเอียด ดังนี้</w:t>
      </w:r>
    </w:p>
    <w:p w14:paraId="51702C71" w14:textId="52BEEE33" w:rsidR="00706210" w:rsidRPr="00F219EF" w:rsidRDefault="00706210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4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1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การกำหนดระดับของผู้ใช้งาน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Level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จะแบ่งออกเป็น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2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กลุ่ม คือ เจ้าหน้าที่ และผู้ดูแลระบบ โดยการกำหนดระดับจะกำหนดให้เจ้าหน้าที่มี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Level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1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และผู้ดูแลระบบจะกำหนดให้มี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Level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0</w:t>
      </w:r>
    </w:p>
    <w:p w14:paraId="56BE047C" w14:textId="77777777" w:rsidR="00706210" w:rsidRPr="00F219EF" w:rsidRDefault="00706210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26ED72D2" w14:textId="77777777" w:rsidR="0028559E" w:rsidRPr="00F219EF" w:rsidRDefault="0052030A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341E2807">
          <v:shape id="_x0000_i1068" type="#_x0000_t75" style="width:450.75pt;height:136.5pt">
            <v:imagedata r:id="rId53" o:title="1"/>
          </v:shape>
        </w:pict>
      </w:r>
    </w:p>
    <w:p w14:paraId="4F88D0BB" w14:textId="2818ED24" w:rsidR="00BB5534" w:rsidRPr="00F219EF" w:rsidRDefault="0028559E" w:rsidP="00CF6284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584" w:name="_Ref432428475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46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84"/>
      <w:r w:rsidR="00CF6284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 w:hint="cs"/>
          <w:sz w:val="32"/>
          <w:cs/>
          <w:lang w:bidi="th-TH"/>
        </w:rPr>
        <w:t>หน้าฟอร์มการเพิ่มรายชื่อเจ้าหน้าที่</w:t>
      </w:r>
    </w:p>
    <w:p w14:paraId="033716D0" w14:textId="509E4F70" w:rsidR="00CF6284" w:rsidRPr="001428B9" w:rsidRDefault="001428B9">
      <w:pPr>
        <w:pStyle w:val="Heading3"/>
        <w:rPr>
          <w:sz w:val="36"/>
          <w:szCs w:val="36"/>
          <w:lang w:bidi="th-TH"/>
          <w:rPrChange w:id="1585" w:author="Yanapat Ruangsakul" w:date="2015-10-13T16:27:00Z">
            <w:rPr>
              <w:lang w:bidi="th-TH"/>
            </w:rPr>
          </w:rPrChange>
        </w:rPr>
        <w:pPrChange w:id="1586" w:author="Yanapat Ruangsakul" w:date="2015-10-13T16:27:00Z">
          <w:pPr>
            <w:jc w:val="thaiDistribute"/>
          </w:pPr>
        </w:pPrChange>
      </w:pPr>
      <w:bookmarkStart w:id="1587" w:name="_Toc432533512"/>
      <w:ins w:id="1588" w:author="Yanapat Ruangsakul" w:date="2015-10-13T16:27:00Z">
        <w:r w:rsidRPr="001428B9">
          <w:rPr>
            <w:sz w:val="36"/>
            <w:szCs w:val="36"/>
            <w:cs/>
            <w:lang w:bidi="th-TH"/>
            <w:rPrChange w:id="1589" w:author="Yanapat Ruangsakul" w:date="2015-10-13T16:27:00Z">
              <w:rPr>
                <w:cs/>
                <w:lang w:bidi="th-TH"/>
              </w:rPr>
            </w:rPrChange>
          </w:rPr>
          <w:t>แก้ไขรายชื่อผู้ดูแลระบบ</w:t>
        </w:r>
      </w:ins>
      <w:bookmarkEnd w:id="1587"/>
      <w:del w:id="1590" w:author="Yanapat Ruangsakul" w:date="2015-10-13T16:27:00Z">
        <w:r w:rsidR="00706210" w:rsidRPr="001428B9" w:rsidDel="001428B9">
          <w:rPr>
            <w:sz w:val="36"/>
            <w:szCs w:val="36"/>
            <w:lang w:bidi="th-TH"/>
            <w:rPrChange w:id="1591" w:author="Yanapat Ruangsakul" w:date="2015-10-13T16:27:00Z">
              <w:rPr>
                <w:lang w:bidi="th-TH"/>
              </w:rPr>
            </w:rPrChange>
          </w:rPr>
          <w:tab/>
        </w:r>
      </w:del>
    </w:p>
    <w:p w14:paraId="1C09FA8B" w14:textId="61DB7629" w:rsidR="00BB5534" w:rsidRDefault="00706210" w:rsidP="00CF6284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5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ins w:id="1592" w:author="Yanapat Ruangsakul" w:date="2015-10-13T16:27:00Z"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432428310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</w:rPr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  <w:rPrChange w:id="1593" w:author="Yanapat Ruangsakul" w:date="2015-10-13T16:27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594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95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96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45</w:t>
        </w:r>
      </w:ins>
      <w:ins w:id="1597" w:author="Yanapat Ruangsakul" w:date="2015-10-13T16:30:00Z">
        <w:del w:id="1598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99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600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45</w:delText>
          </w:r>
        </w:del>
      </w:ins>
      <w:ins w:id="1601" w:author="Yanapat Ruangsakul" w:date="2015-10-13T16:27:00Z"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ผู้ใช้สามารถแก้ไขรายละเอียดรายชื่อของเจ้าหน้าที่ได้ โดยการ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Edit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432428723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60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60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604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47</w:t>
        </w:r>
      </w:ins>
      <w:ins w:id="1605" w:author="Yanapat Ruangsakul" w:date="2015-10-13T16:30:00Z">
        <w:del w:id="160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60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608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47</w:delText>
          </w:r>
        </w:del>
      </w:ins>
      <w:del w:id="160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45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161E36C3" w14:textId="2939C85B" w:rsidR="00CF6284" w:rsidRPr="00F219EF" w:rsidRDefault="00CF6284" w:rsidP="00CF6284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0782D32" w14:textId="0712AEA0" w:rsidR="0028559E" w:rsidRPr="00F219EF" w:rsidRDefault="0052030A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17E03E06">
          <v:shape id="_x0000_i1069" type="#_x0000_t75" style="width:450.75pt;height:124.5pt">
            <v:imagedata r:id="rId54" o:title="1"/>
          </v:shape>
        </w:pict>
      </w:r>
    </w:p>
    <w:p w14:paraId="08C6CAAF" w14:textId="5C1F88BB" w:rsidR="00BB5534" w:rsidRPr="00F219EF" w:rsidRDefault="0028559E" w:rsidP="00CF6284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610" w:name="_Ref43242872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47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610"/>
      <w:r w:rsidR="00CF6284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 w:hint="cs"/>
          <w:sz w:val="32"/>
          <w:cs/>
          <w:lang w:bidi="th-TH"/>
        </w:rPr>
        <w:t>หน้าฟอร์มการแก้ไขรายชื่อเจ้าหน้าที่</w:t>
      </w:r>
    </w:p>
    <w:p w14:paraId="4E306FF2" w14:textId="4D56CAEC" w:rsidR="001428B9" w:rsidRPr="001428B9" w:rsidRDefault="001428B9">
      <w:pPr>
        <w:pStyle w:val="Heading3"/>
        <w:rPr>
          <w:ins w:id="1611" w:author="Yanapat Ruangsakul" w:date="2015-10-13T16:28:00Z"/>
          <w:sz w:val="36"/>
          <w:szCs w:val="36"/>
          <w:lang w:bidi="th-TH"/>
          <w:rPrChange w:id="1612" w:author="Yanapat Ruangsakul" w:date="2015-10-13T16:29:00Z">
            <w:rPr>
              <w:ins w:id="1613" w:author="Yanapat Ruangsakul" w:date="2015-10-13T16:28:00Z"/>
              <w:lang w:bidi="th-TH"/>
            </w:rPr>
          </w:rPrChange>
        </w:rPr>
        <w:pPrChange w:id="1614" w:author="Yanapat Ruangsakul" w:date="2015-10-13T16:28:00Z">
          <w:pPr>
            <w:jc w:val="thaiDistribute"/>
          </w:pPr>
        </w:pPrChange>
      </w:pPr>
      <w:bookmarkStart w:id="1615" w:name="_Toc432533513"/>
      <w:ins w:id="1616" w:author="Yanapat Ruangsakul" w:date="2015-10-13T16:28:00Z">
        <w:r w:rsidRPr="001428B9">
          <w:rPr>
            <w:sz w:val="36"/>
            <w:szCs w:val="36"/>
            <w:cs/>
            <w:lang w:bidi="th-TH"/>
            <w:rPrChange w:id="1617" w:author="Yanapat Ruangsakul" w:date="2015-10-13T16:29:00Z">
              <w:rPr>
                <w:cs/>
                <w:lang w:bidi="th-TH"/>
              </w:rPr>
            </w:rPrChange>
          </w:rPr>
          <w:lastRenderedPageBreak/>
          <w:t>ลบรายชื่อผู้ดูแลระบบ</w:t>
        </w:r>
      </w:ins>
      <w:bookmarkEnd w:id="1615"/>
      <w:del w:id="1618" w:author="Yanapat Ruangsakul" w:date="2015-10-13T16:28:00Z">
        <w:r w:rsidR="00706210" w:rsidRPr="001428B9" w:rsidDel="001428B9">
          <w:rPr>
            <w:sz w:val="36"/>
            <w:szCs w:val="36"/>
            <w:cs/>
            <w:lang w:bidi="th-TH"/>
            <w:rPrChange w:id="1619" w:author="Yanapat Ruangsakul" w:date="2015-10-13T16:29:00Z">
              <w:rPr>
                <w:cs/>
                <w:lang w:bidi="th-TH"/>
              </w:rPr>
            </w:rPrChange>
          </w:rPr>
          <w:tab/>
        </w:r>
      </w:del>
    </w:p>
    <w:p w14:paraId="0FFFD79E" w14:textId="601092F5" w:rsidR="00BB5534" w:rsidRDefault="00706210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  <w:pPrChange w:id="1620" w:author="Yanapat Ruangsakul" w:date="2015-10-13T16:28:00Z">
          <w:pPr>
            <w:jc w:val="thaiDistribute"/>
          </w:pPr>
        </w:pPrChange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6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ins w:id="1621" w:author="Yanapat Ruangsakul" w:date="2015-10-13T16:29:00Z"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1428B9" w:rsidRPr="00C405DB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432428310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1428B9" w:rsidRPr="00C405DB">
        <w:rPr>
          <w:rFonts w:ascii="TH Sarabun New" w:hAnsi="TH Sarabun New" w:cs="TH Sarabun New"/>
          <w:sz w:val="32"/>
          <w:szCs w:val="32"/>
          <w:cs/>
          <w:lang w:bidi="th-TH"/>
        </w:rPr>
      </w:r>
      <w:r w:rsidR="001428B9" w:rsidRPr="00C405DB">
        <w:rPr>
          <w:rFonts w:ascii="TH Sarabun New" w:hAnsi="TH Sarabun New" w:cs="TH Sarabun New"/>
          <w:sz w:val="32"/>
          <w:szCs w:val="32"/>
          <w:cs/>
          <w:lang w:bidi="th-TH"/>
          <w:rPrChange w:id="1622" w:author="Yanapat Ruangsakul" w:date="2015-10-13T16:29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623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624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625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45</w:t>
        </w:r>
      </w:ins>
      <w:ins w:id="1626" w:author="Yanapat Ruangsakul" w:date="2015-10-13T16:30:00Z">
        <w:del w:id="1627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628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629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45</w:delText>
          </w:r>
        </w:del>
      </w:ins>
      <w:ins w:id="1630" w:author="Yanapat Ruangsakul" w:date="2015-10-13T16:29:00Z">
        <w:r w:rsidR="001428B9" w:rsidRPr="00C405DB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หากต้องการลบรายชื่อเจ้าหน้าที่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D67108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432428807 </w:instrText>
      </w:r>
      <w:r w:rsidRPr="00D67108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D67108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D67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D67108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63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63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633" w:author="Siwawes Wongcharoen" w:date="2015-10-13T21:04:00Z">
              <w:rPr>
                <w:rFonts w:ascii="TH Sarabun New" w:hAnsi="TH Sarabun New" w:cs="TH Sarabun New"/>
                <w:noProof/>
                <w:sz w:val="32"/>
                <w:cs/>
                <w:lang w:bidi="th-TH"/>
              </w:rPr>
            </w:rPrChange>
          </w:rPr>
          <w:t>48</w:t>
        </w:r>
      </w:ins>
      <w:ins w:id="1634" w:author="Yanapat Ruangsakul" w:date="2015-10-13T16:30:00Z">
        <w:del w:id="163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63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cs/>
              <w:lang w:bidi="th-TH"/>
              <w:rPrChange w:id="1637" w:author="Yanapat Ruangsakul" w:date="2015-10-13T16:30:00Z">
                <w:rPr>
                  <w:rFonts w:ascii="TH Sarabun New" w:hAnsi="TH Sarabun New" w:cs="TH Sarabun New"/>
                  <w:noProof/>
                  <w:sz w:val="32"/>
                  <w:cs/>
                  <w:lang w:bidi="th-TH"/>
                </w:rPr>
              </w:rPrChange>
            </w:rPr>
            <w:delText>48</w:delText>
          </w:r>
        </w:del>
      </w:ins>
      <w:del w:id="1638" w:author="Siwawes Wongcharoen" w:date="2015-10-13T21:04:00Z">
        <w:r w:rsidR="00D53CD1" w:rsidRPr="00D67108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67108" w:rsidDel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</w:rPr>
          <w:delText>46</w:delText>
        </w:r>
      </w:del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ละให้กดปุ่ม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อีกครั้ง เพื่อยืนยันการลบรายชื่อเจ้าหน้าที่</w:t>
      </w:r>
    </w:p>
    <w:p w14:paraId="2763EBC4" w14:textId="77777777" w:rsidR="00CF6284" w:rsidRPr="00F219EF" w:rsidRDefault="00CF6284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42F5ED71" w14:textId="5C902486" w:rsidR="0028559E" w:rsidRPr="00F219EF" w:rsidRDefault="0052030A" w:rsidP="00CF6284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20D61B3F">
          <v:shape id="_x0000_i1070" type="#_x0000_t75" style="width:330pt;height:153pt">
            <v:imagedata r:id="rId55" o:title="1"/>
          </v:shape>
        </w:pict>
      </w:r>
    </w:p>
    <w:p w14:paraId="23F44E4A" w14:textId="3B65A803" w:rsidR="00BB5534" w:rsidRPr="00F219EF" w:rsidRDefault="0028559E" w:rsidP="00CF6284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639" w:name="_Ref432428807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lang w:bidi="th-TH"/>
        </w:rPr>
        <w:instrText xml:space="preserve">SEQ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hAnsi="TH Sarabun New" w:cs="TH Sarabun New"/>
          <w:sz w:val="32"/>
          <w:lang w:bidi="th-TH"/>
        </w:rPr>
        <w:instrText>\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sz w:val="32"/>
          <w:lang w:bidi="th-TH"/>
        </w:rPr>
        <w:instrText>ARABIC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separate"/>
      </w:r>
      <w:r w:rsidR="00615528">
        <w:rPr>
          <w:rFonts w:ascii="TH Sarabun New" w:hAnsi="TH Sarabun New" w:cs="TH Sarabun New"/>
          <w:noProof/>
          <w:sz w:val="32"/>
          <w:cs/>
          <w:lang w:bidi="th-TH"/>
        </w:rPr>
        <w:t>48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end"/>
      </w:r>
      <w:bookmarkEnd w:id="1639"/>
      <w:r w:rsidR="00CF6284">
        <w:rPr>
          <w:rFonts w:ascii="TH Sarabun New" w:hAnsi="TH Sarabun New" w:cs="TH Sarabun New" w:hint="cs"/>
          <w:sz w:val="32"/>
          <w:cs/>
          <w:lang w:bidi="th-TH"/>
        </w:rPr>
        <w:t xml:space="preserve"> หน้าฟอร์มยืนยันการลบรายชื่อเจ้าหน้าที่</w:t>
      </w:r>
    </w:p>
    <w:sectPr w:rsidR="00BB5534" w:rsidRPr="00F219EF" w:rsidSect="00F5722F">
      <w:headerReference w:type="default" r:id="rId56"/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15" w:author="ศิวเวศวร์ วงษ์เจริญ" w:date="2015-10-10T12:05:00Z" w:initials="ศว">
    <w:p w14:paraId="48565442" w14:textId="77777777" w:rsidR="004C3A09" w:rsidRDefault="004C3A09" w:rsidP="00B176D7">
      <w:pPr>
        <w:rPr>
          <w:rFonts w:cs="Tahoma"/>
          <w:sz w:val="28"/>
          <w:szCs w:val="28"/>
          <w:cs/>
          <w:lang w:bidi="th-TH"/>
        </w:rPr>
      </w:pPr>
      <w:r>
        <w:rPr>
          <w:rStyle w:val="CommentReference"/>
        </w:rPr>
        <w:annotationRef/>
      </w:r>
      <w:r w:rsidRPr="00A90E0C">
        <w:rPr>
          <w:rFonts w:cs="Tahoma"/>
          <w:sz w:val="28"/>
          <w:szCs w:val="28"/>
          <w:cs/>
          <w:lang w:bidi="th-TH"/>
        </w:rPr>
        <w:t>คำจำกัดความ</w:t>
      </w:r>
      <w:r>
        <w:rPr>
          <w:rFonts w:cs="Tahoma"/>
          <w:sz w:val="28"/>
          <w:szCs w:val="28"/>
          <w:cs/>
          <w:lang w:bidi="th-TH"/>
        </w:rPr>
        <w:t xml:space="preserve"> และสิทธิ์การใช้งานระบบ</w:t>
      </w:r>
    </w:p>
    <w:p w14:paraId="32EB5200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</w:p>
    <w:p w14:paraId="08B5A4AB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ผู้ใช้ทั่วไป</w:t>
      </w:r>
    </w:p>
    <w:p w14:paraId="3B7ADF5B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สืบค้นงานวิจัย</w:t>
      </w:r>
    </w:p>
    <w:p w14:paraId="73D7787A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สืบค้นลำดับผลงานอาจารย์</w:t>
      </w:r>
    </w:p>
    <w:p w14:paraId="2C35D908" w14:textId="77777777" w:rsidR="004C3A09" w:rsidRPr="001F59D5" w:rsidRDefault="004C3A09" w:rsidP="00B176D7">
      <w:pPr>
        <w:rPr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สืบค้น</w:t>
      </w:r>
      <w:r w:rsidRPr="001F59D5">
        <w:rPr>
          <w:rFonts w:ascii="Tahoma" w:eastAsia="Tahoma" w:hAnsi="Tahoma" w:cs="Tahoma"/>
          <w:sz w:val="28"/>
          <w:szCs w:val="28"/>
          <w:cs/>
          <w:lang w:bidi="th-TH"/>
        </w:rPr>
        <w:t>สิทธิบัตร</w:t>
      </w:r>
      <w:r w:rsidRPr="001F59D5">
        <w:rPr>
          <w:sz w:val="28"/>
          <w:szCs w:val="28"/>
          <w:rtl/>
          <w:cs/>
        </w:rPr>
        <w:t xml:space="preserve">, </w:t>
      </w:r>
      <w:r w:rsidRPr="001F59D5">
        <w:rPr>
          <w:rFonts w:ascii="Tahoma" w:eastAsia="Tahoma" w:hAnsi="Tahoma" w:cs="Tahoma"/>
          <w:sz w:val="28"/>
          <w:szCs w:val="28"/>
          <w:cs/>
          <w:lang w:bidi="th-TH"/>
        </w:rPr>
        <w:t>อนุลิขสิทธิ</w:t>
      </w:r>
      <w:r>
        <w:rPr>
          <w:rFonts w:ascii="Tahoma" w:eastAsia="Tahoma" w:hAnsi="Tahoma" w:cs="Tahoma"/>
          <w:sz w:val="28"/>
          <w:szCs w:val="28"/>
          <w:cs/>
          <w:lang w:bidi="th-TH"/>
        </w:rPr>
        <w:t>์</w:t>
      </w:r>
      <w:r w:rsidRPr="001F59D5">
        <w:rPr>
          <w:rFonts w:hint="cs"/>
          <w:sz w:val="28"/>
          <w:szCs w:val="28"/>
          <w:cs/>
          <w:lang w:bidi="th-TH"/>
        </w:rPr>
        <w:t xml:space="preserve">, </w:t>
      </w:r>
      <w:r w:rsidRPr="001F59D5">
        <w:rPr>
          <w:rFonts w:ascii="Tahoma" w:eastAsia="Tahoma" w:hAnsi="Tahoma" w:cs="Tahoma" w:hint="cs"/>
          <w:sz w:val="28"/>
          <w:szCs w:val="28"/>
          <w:cs/>
          <w:lang w:bidi="th-TH"/>
        </w:rPr>
        <w:t>ลิขสิทธิ์</w:t>
      </w:r>
    </w:p>
    <w:p w14:paraId="28D3D35C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</w:p>
    <w:p w14:paraId="616046E3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เจ้าหน้าที่</w:t>
      </w:r>
    </w:p>
    <w:p w14:paraId="458C63D5" w14:textId="77777777" w:rsidR="004C3A09" w:rsidRDefault="004C3A09" w:rsidP="00B176D7">
      <w:pPr>
        <w:rPr>
          <w:rFonts w:ascii="Tahoma" w:eastAsia="Tahoma" w:hAnsi="Tahoma" w:cs="Tahoma"/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จัดการข้อมูล</w:t>
      </w:r>
      <w:r w:rsidRPr="00A90E0C">
        <w:rPr>
          <w:rFonts w:cs="Tahoma" w:hint="cs"/>
          <w:sz w:val="28"/>
          <w:szCs w:val="28"/>
          <w:cs/>
          <w:lang w:bidi="th-TH"/>
        </w:rPr>
        <w:t>งานวิจัย</w:t>
      </w:r>
    </w:p>
    <w:p w14:paraId="35DEB567" w14:textId="77777777" w:rsidR="004C3A09" w:rsidRPr="001F59D5" w:rsidRDefault="004C3A09" w:rsidP="00B176D7">
      <w:pPr>
        <w:rPr>
          <w:sz w:val="28"/>
          <w:szCs w:val="28"/>
          <w:cs/>
          <w:lang w:bidi="th-TH"/>
        </w:rPr>
      </w:pPr>
      <w:r w:rsidRPr="001F59D5">
        <w:rPr>
          <w:rFonts w:ascii="Tahoma" w:eastAsia="Tahoma" w:hAnsi="Tahoma" w:cs="Tahoma"/>
          <w:sz w:val="28"/>
          <w:szCs w:val="28"/>
          <w:cs/>
          <w:lang w:bidi="th-TH"/>
        </w:rPr>
        <w:t>จัดการข้อมูลสิทธิบัตร</w:t>
      </w:r>
      <w:r w:rsidRPr="001F59D5">
        <w:rPr>
          <w:sz w:val="28"/>
          <w:szCs w:val="28"/>
          <w:rtl/>
          <w:cs/>
        </w:rPr>
        <w:t xml:space="preserve">, </w:t>
      </w:r>
      <w:r w:rsidRPr="001F59D5">
        <w:rPr>
          <w:rFonts w:ascii="Tahoma" w:eastAsia="Tahoma" w:hAnsi="Tahoma" w:cs="Tahoma"/>
          <w:sz w:val="28"/>
          <w:szCs w:val="28"/>
          <w:cs/>
          <w:lang w:bidi="th-TH"/>
        </w:rPr>
        <w:t>อนุลิขสิทธิ</w:t>
      </w:r>
      <w:r>
        <w:rPr>
          <w:rFonts w:ascii="Tahoma" w:eastAsia="Tahoma" w:hAnsi="Tahoma" w:cs="Tahoma"/>
          <w:sz w:val="28"/>
          <w:szCs w:val="28"/>
          <w:cs/>
          <w:lang w:bidi="th-TH"/>
        </w:rPr>
        <w:t>์</w:t>
      </w:r>
      <w:r w:rsidRPr="001F59D5">
        <w:rPr>
          <w:rFonts w:hint="cs"/>
          <w:sz w:val="28"/>
          <w:szCs w:val="28"/>
          <w:cs/>
          <w:lang w:bidi="th-TH"/>
        </w:rPr>
        <w:t xml:space="preserve">, </w:t>
      </w:r>
      <w:r w:rsidRPr="001F59D5">
        <w:rPr>
          <w:rFonts w:ascii="Tahoma" w:eastAsia="Tahoma" w:hAnsi="Tahoma" w:cs="Tahoma" w:hint="cs"/>
          <w:sz w:val="28"/>
          <w:szCs w:val="28"/>
          <w:cs/>
          <w:lang w:bidi="th-TH"/>
        </w:rPr>
        <w:t>ลิขสิทธิ์</w:t>
      </w:r>
    </w:p>
    <w:p w14:paraId="3BE1EDC9" w14:textId="77777777" w:rsidR="004C3A09" w:rsidRPr="00A90E0C" w:rsidRDefault="004C3A09" w:rsidP="00B176D7">
      <w:pPr>
        <w:rPr>
          <w:rFonts w:ascii="Tahoma" w:eastAsia="Tahoma" w:hAnsi="Tahoma" w:cs="Tahoma"/>
          <w:sz w:val="28"/>
          <w:szCs w:val="28"/>
          <w:cs/>
          <w:lang w:bidi="th-TH"/>
        </w:rPr>
      </w:pPr>
      <w:r w:rsidRPr="00A90E0C">
        <w:rPr>
          <w:rFonts w:ascii="Tahoma" w:eastAsia="Tahoma" w:hAnsi="Tahoma" w:cs="Tahoma" w:hint="cs"/>
          <w:sz w:val="28"/>
          <w:szCs w:val="28"/>
          <w:cs/>
          <w:lang w:bidi="th-TH"/>
        </w:rPr>
        <w:t>จัดการ</w:t>
      </w:r>
      <w:r w:rsidRPr="00A90E0C">
        <w:rPr>
          <w:rFonts w:cs="Tahoma"/>
          <w:sz w:val="28"/>
          <w:szCs w:val="28"/>
          <w:cs/>
          <w:lang w:bidi="th-TH"/>
        </w:rPr>
        <w:t>ข้อมูล</w:t>
      </w:r>
      <w:r w:rsidRPr="00A90E0C">
        <w:rPr>
          <w:rFonts w:ascii="Tahoma" w:eastAsia="Tahoma" w:hAnsi="Tahoma" w:cs="Tahoma" w:hint="cs"/>
          <w:sz w:val="28"/>
          <w:szCs w:val="28"/>
          <w:cs/>
          <w:lang w:bidi="th-TH"/>
        </w:rPr>
        <w:t>อาจารย์</w:t>
      </w:r>
    </w:p>
    <w:p w14:paraId="656C08CA" w14:textId="77777777" w:rsidR="004C3A09" w:rsidRPr="00A90E0C" w:rsidRDefault="004C3A09" w:rsidP="00B176D7">
      <w:pPr>
        <w:rPr>
          <w:rFonts w:ascii="Tahoma" w:eastAsia="Tahoma" w:hAnsi="Tahoma" w:cs="Tahoma"/>
          <w:sz w:val="28"/>
          <w:szCs w:val="28"/>
          <w:cs/>
          <w:lang w:bidi="th-TH"/>
        </w:rPr>
      </w:pPr>
    </w:p>
    <w:p w14:paraId="7C9A263D" w14:textId="77777777" w:rsidR="004C3A09" w:rsidRPr="00A90E0C" w:rsidRDefault="004C3A09" w:rsidP="00B176D7">
      <w:pPr>
        <w:rPr>
          <w:rFonts w:ascii="Tahoma" w:eastAsia="Tahoma" w:hAnsi="Tahoma" w:cs="Tahoma"/>
          <w:sz w:val="28"/>
          <w:szCs w:val="28"/>
          <w:cs/>
          <w:lang w:bidi="th-TH"/>
        </w:rPr>
      </w:pPr>
      <w:r w:rsidRPr="00A90E0C">
        <w:rPr>
          <w:rFonts w:ascii="Tahoma" w:eastAsia="Tahoma" w:hAnsi="Tahoma" w:cs="Tahoma" w:hint="cs"/>
          <w:sz w:val="28"/>
          <w:szCs w:val="28"/>
          <w:cs/>
          <w:lang w:bidi="th-TH"/>
        </w:rPr>
        <w:t>ผู้ดูแลระบบ</w:t>
      </w:r>
    </w:p>
    <w:p w14:paraId="40B9F1D7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  <w:r w:rsidRPr="00A90E0C">
        <w:rPr>
          <w:rFonts w:ascii="Tahoma" w:eastAsia="Tahoma" w:hAnsi="Tahoma" w:cs="Tahoma" w:hint="cs"/>
          <w:sz w:val="28"/>
          <w:szCs w:val="28"/>
          <w:cs/>
          <w:lang w:bidi="th-TH"/>
        </w:rPr>
        <w:t>จัดการผู้ใช้ระบบ</w:t>
      </w:r>
    </w:p>
    <w:p w14:paraId="58987CBF" w14:textId="6CF684EC" w:rsidR="004C3A09" w:rsidRDefault="004C3A09">
      <w:pPr>
        <w:pStyle w:val="CommentText"/>
      </w:pPr>
    </w:p>
  </w:comment>
  <w:comment w:id="897" w:author="Siwawes Wongcharoen" w:date="2015-10-13T11:55:00Z" w:initials="SW">
    <w:p w14:paraId="4CF21AF1" w14:textId="0A4ECEEA" w:rsidR="004C3A09" w:rsidRDefault="004C3A09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คลิก</w:t>
      </w:r>
    </w:p>
  </w:comment>
  <w:comment w:id="1182" w:author="Siwawes Wongcharoen" w:date="2015-10-13T12:06:00Z" w:initials="SW">
    <w:p w14:paraId="11D36589" w14:textId="2BDF538A" w:rsidR="004C3A09" w:rsidRPr="00F666BC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 xml:space="preserve">ตรงนี้ ลืมอธิบายตรง </w:t>
      </w:r>
      <w:r>
        <w:rPr>
          <w:lang w:bidi="th-TH"/>
        </w:rPr>
        <w:t xml:space="preserve">Type </w:t>
      </w:r>
      <w:r>
        <w:rPr>
          <w:rFonts w:hint="cs"/>
          <w:cs/>
          <w:lang w:bidi="th-TH"/>
        </w:rPr>
        <w:t xml:space="preserve">นะ บอกแค่ว่า ต้องกำหนด </w:t>
      </w:r>
      <w:r>
        <w:rPr>
          <w:lang w:bidi="th-TH"/>
        </w:rPr>
        <w:t xml:space="preserve">type </w:t>
      </w:r>
      <w:r>
        <w:rPr>
          <w:rFonts w:hint="cs"/>
          <w:cs/>
          <w:lang w:bidi="th-TH"/>
        </w:rPr>
        <w:t>และใส่ข้อมูลด้วย</w:t>
      </w:r>
    </w:p>
  </w:comment>
  <w:comment w:id="1189" w:author="Siwawes Wongcharoen" w:date="2015-10-13T12:08:00Z" w:initials="SW">
    <w:p w14:paraId="4A87FE9B" w14:textId="77777777" w:rsidR="00F10108" w:rsidRDefault="00F10108" w:rsidP="00F10108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เพิ่มอันนี้มา</w:t>
      </w:r>
    </w:p>
  </w:comment>
  <w:comment w:id="1238" w:author="Siwawes Wongcharoen" w:date="2015-10-13T12:09:00Z" w:initials="SW">
    <w:p w14:paraId="6239EF19" w14:textId="639679DB" w:rsidR="004C3A09" w:rsidRDefault="004C3A09">
      <w:pPr>
        <w:pStyle w:val="CommentText"/>
      </w:pPr>
      <w:r>
        <w:rPr>
          <w:rStyle w:val="CommentReference"/>
        </w:rPr>
        <w:annotationRef/>
      </w:r>
    </w:p>
  </w:comment>
  <w:comment w:id="1239" w:author="Yanapat Ruangsakul" w:date="2015-10-13T15:53:00Z" w:initials="YR">
    <w:p w14:paraId="3286FB90" w14:textId="58023C16" w:rsidR="00F10108" w:rsidRDefault="00F10108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 xml:space="preserve">ไฟล์ </w:t>
      </w:r>
      <w:r>
        <w:rPr>
          <w:lang w:bidi="th-TH"/>
        </w:rPr>
        <w:t xml:space="preserve">doc </w:t>
      </w:r>
      <w:r>
        <w:rPr>
          <w:rFonts w:hint="cs"/>
          <w:cs/>
          <w:lang w:bidi="th-TH"/>
        </w:rPr>
        <w:t xml:space="preserve">ด้วยหรือ ในระบบบอกรับแค่ </w:t>
      </w:r>
      <w:r>
        <w:rPr>
          <w:lang w:bidi="th-TH"/>
        </w:rPr>
        <w:t>pdf</w:t>
      </w:r>
    </w:p>
  </w:comment>
  <w:comment w:id="1247" w:author="Siwawes Wongcharoen" w:date="2015-10-13T12:08:00Z" w:initials="SW">
    <w:p w14:paraId="5DCB2266" w14:textId="5708C63C" w:rsidR="004C3A09" w:rsidRDefault="004C3A09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เพิ่มอันนี้มา</w:t>
      </w:r>
    </w:p>
  </w:comment>
  <w:comment w:id="1272" w:author="Siwawes Wongcharoen" w:date="2015-10-13T11:58:00Z" w:initials="SW">
    <w:p w14:paraId="14535AC1" w14:textId="61B67152" w:rsidR="004C3A09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แยกเป็นหัวข้อ แก้ไข</w:t>
      </w:r>
    </w:p>
  </w:comment>
  <w:comment w:id="1300" w:author="Siwawes Wongcharoen" w:date="2015-10-13T12:00:00Z" w:initials="SW">
    <w:p w14:paraId="57974878" w14:textId="66530832" w:rsidR="004C3A09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แยกเป็นหัวข้อ ลบ</w:t>
      </w:r>
    </w:p>
  </w:comment>
  <w:comment w:id="1364" w:author="Siwawes Wongcharoen" w:date="2015-10-13T11:58:00Z" w:initials="SW">
    <w:p w14:paraId="7B61503F" w14:textId="20AF8682" w:rsidR="004C3A09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แยกเป็นหัวข้อ แก้ไขข้อมูล</w:t>
      </w:r>
    </w:p>
  </w:comment>
  <w:comment w:id="1396" w:author="Siwawes Wongcharoen" w:date="2015-10-13T12:00:00Z" w:initials="SW">
    <w:p w14:paraId="016450A5" w14:textId="73302089" w:rsidR="004C3A09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แยกเป็นหัวข้อ ลบ</w:t>
      </w:r>
    </w:p>
  </w:comment>
  <w:comment w:id="1437" w:author="Siwawes Wongcharoen" w:date="2015-10-13T12:01:00Z" w:initials="SW">
    <w:p w14:paraId="14D9029C" w14:textId="5FF5C5FB" w:rsidR="004C3A09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แยกหัวข้อเป็นเพิ่ม</w:t>
      </w:r>
    </w:p>
  </w:comment>
  <w:comment w:id="1468" w:author="Siwawes Wongcharoen" w:date="2015-10-13T12:01:00Z" w:initials="SW">
    <w:p w14:paraId="32810CD6" w14:textId="4B7C05A8" w:rsidR="004C3A09" w:rsidRDefault="004C3A09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แยกหัวข้อเป็นแก้ไข</w:t>
      </w:r>
    </w:p>
  </w:comment>
  <w:comment w:id="1501" w:author="Siwawes Wongcharoen" w:date="2015-10-13T12:01:00Z" w:initials="SW">
    <w:p w14:paraId="0C506246" w14:textId="61B03965" w:rsidR="004C3A09" w:rsidRDefault="004C3A09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แยกหัวข้อเป็นลบ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8987CBF" w15:done="0"/>
  <w15:commentEx w15:paraId="4CF21AF1" w15:done="1"/>
  <w15:commentEx w15:paraId="11D36589" w15:done="1"/>
  <w15:commentEx w15:paraId="4A87FE9B" w15:done="1"/>
  <w15:commentEx w15:paraId="6239EF19" w15:done="1"/>
  <w15:commentEx w15:paraId="3286FB90" w15:paraIdParent="6239EF19" w15:done="0"/>
  <w15:commentEx w15:paraId="5DCB2266" w15:done="0"/>
  <w15:commentEx w15:paraId="14535AC1" w15:done="1"/>
  <w15:commentEx w15:paraId="57974878" w15:done="0"/>
  <w15:commentEx w15:paraId="7B61503F" w15:done="1"/>
  <w15:commentEx w15:paraId="016450A5" w15:done="1"/>
  <w15:commentEx w15:paraId="14D9029C" w15:done="1"/>
  <w15:commentEx w15:paraId="32810CD6" w15:done="1"/>
  <w15:commentEx w15:paraId="0C506246" w15:done="1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5853D2" w14:textId="77777777" w:rsidR="00B44755" w:rsidRDefault="00B44755" w:rsidP="00F5722F">
      <w:r>
        <w:separator/>
      </w:r>
    </w:p>
  </w:endnote>
  <w:endnote w:type="continuationSeparator" w:id="0">
    <w:p w14:paraId="55F1F8EB" w14:textId="77777777" w:rsidR="00B44755" w:rsidRDefault="00B44755" w:rsidP="00F572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F01EFC28-FE03-4F86-A9D9-A70EA9FA563A}"/>
    <w:embedBold r:id="rId2" w:fontKey="{3AB048D4-116F-4BE1-AFB4-E03CF3286E5F}"/>
    <w:embedItalic r:id="rId3" w:fontKey="{FBA70A82-FF68-4E9E-B094-3B1743B47DFB}"/>
    <w:embedBoldItalic r:id="rId4" w:fontKey="{BE9828DE-BF15-4E8B-B77B-CC025BC3D0B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2952ED65-C001-4516-8A46-3D9538776156}"/>
    <w:embedBold r:id="rId6" w:fontKey="{8A907218-A715-4049-A887-B59D0B07B32F}"/>
    <w:embedItalic r:id="rId7" w:fontKey="{13D7351E-AE19-49B2-89C6-3CA825E23FB5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8" w:fontKey="{CEEFC28E-3299-4FB8-A842-BAC1DE229061}"/>
    <w:embedBold r:id="rId9" w:fontKey="{DA3FCD25-2707-4CC1-AAE5-59E31FA49110}"/>
    <w:embedItalic r:id="rId10" w:fontKey="{F5CD494A-0FFA-41F9-8331-89A35C15DA3E}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H Sarabun New">
    <w:altName w:val="TH Charm of AU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1" w:fontKey="{D4022842-D610-471F-9575-FD2F90098E40}"/>
    <w:embedBold r:id="rId12" w:fontKey="{220F5A9F-4CD6-4D1E-A45F-A710B3B93952}"/>
    <w:embedItalic r:id="rId13" w:fontKey="{B7A21BE6-96D2-46E6-B67E-8E6C4677C31A}"/>
    <w:embedBoldItalic r:id="rId14" w:fontKey="{20CA2C80-4FA2-4756-B110-CA960F52D6F1}"/>
  </w:font>
  <w:font w:name="TH SarabunPSK">
    <w:charset w:val="00"/>
    <w:family w:val="swiss"/>
    <w:pitch w:val="variable"/>
    <w:sig w:usb0="A100006F" w:usb1="5000205A" w:usb2="00000000" w:usb3="00000000" w:csb0="00010183" w:csb1="00000000"/>
    <w:embedBold r:id="rId15" w:fontKey="{F81D15E6-31D4-4331-8BC7-33EE77C88159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6" w:fontKey="{6320401F-55F4-4817-9021-E659B935A63D}"/>
    <w:embedItalic r:id="rId17" w:fontKey="{1A865884-22B1-4971-AC18-F6960AD1F5F2}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8" w:fontKey="{B7BA0301-C5F0-4EB2-B429-7913278A5751}"/>
    <w:embedBold r:id="rId19" w:fontKey="{A62B1B21-B723-4B64-AA8F-EFEA4F5055D3}"/>
    <w:embedItalic r:id="rId20" w:fontKey="{A8F446D9-45BB-4752-8272-AB4C26028396}"/>
    <w:embedBoldItalic r:id="rId21" w:fontKey="{8ACBE2FF-86D1-4636-8A23-D5B881F6D79D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9D7974" w14:textId="77777777" w:rsidR="00B44755" w:rsidRDefault="00B44755" w:rsidP="00F5722F">
      <w:r>
        <w:separator/>
      </w:r>
    </w:p>
  </w:footnote>
  <w:footnote w:type="continuationSeparator" w:id="0">
    <w:p w14:paraId="59C3AC0C" w14:textId="77777777" w:rsidR="00B44755" w:rsidRDefault="00B44755" w:rsidP="00F572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8479380"/>
      <w:docPartObj>
        <w:docPartGallery w:val="Page Numbers (Top of Page)"/>
        <w:docPartUnique/>
      </w:docPartObj>
    </w:sdtPr>
    <w:sdtEndPr/>
    <w:sdtContent>
      <w:p w14:paraId="090E55B9" w14:textId="04FA2F9E" w:rsidR="004C3A09" w:rsidRDefault="004C3A09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Angsana New"/>
            <w:cs/>
            <w:lang w:bidi="th-TH"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52030A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7AB7A7BD" w14:textId="77777777" w:rsidR="004C3A09" w:rsidRDefault="004C3A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CA1672"/>
    <w:multiLevelType w:val="hybridMultilevel"/>
    <w:tmpl w:val="735E4B3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C660144"/>
    <w:multiLevelType w:val="hybridMultilevel"/>
    <w:tmpl w:val="8E12E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003CD6"/>
    <w:multiLevelType w:val="hybridMultilevel"/>
    <w:tmpl w:val="462459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EF44C8"/>
    <w:multiLevelType w:val="hybridMultilevel"/>
    <w:tmpl w:val="E5547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iwawes Wongcharoen">
    <w15:presenceInfo w15:providerId="Windows Live" w15:userId="2e420ca1c1abd789"/>
  </w15:person>
  <w15:person w15:author="ศิวเวศวร์ วงษ์เจริญ">
    <w15:presenceInfo w15:providerId="None" w15:userId="ศิวเวศวร์ วงษ์เจริญ"/>
  </w15:person>
  <w15:person w15:author="Yanapat Ruangsakul">
    <w15:presenceInfo w15:providerId="Windows Live" w15:userId="025a96777872571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C3B"/>
    <w:rsid w:val="000156A5"/>
    <w:rsid w:val="00025AE3"/>
    <w:rsid w:val="000A2EFC"/>
    <w:rsid w:val="00107DD9"/>
    <w:rsid w:val="001428B9"/>
    <w:rsid w:val="00143526"/>
    <w:rsid w:val="001775E5"/>
    <w:rsid w:val="001A2E14"/>
    <w:rsid w:val="001A4A21"/>
    <w:rsid w:val="001B386A"/>
    <w:rsid w:val="001C645E"/>
    <w:rsid w:val="001D5930"/>
    <w:rsid w:val="001F59D5"/>
    <w:rsid w:val="00207194"/>
    <w:rsid w:val="00220F92"/>
    <w:rsid w:val="0023785F"/>
    <w:rsid w:val="002417B6"/>
    <w:rsid w:val="0028559E"/>
    <w:rsid w:val="002C32E3"/>
    <w:rsid w:val="002D15BC"/>
    <w:rsid w:val="00315CC9"/>
    <w:rsid w:val="00381B14"/>
    <w:rsid w:val="003B65C8"/>
    <w:rsid w:val="003C5839"/>
    <w:rsid w:val="003D3966"/>
    <w:rsid w:val="00417D30"/>
    <w:rsid w:val="00426818"/>
    <w:rsid w:val="00443646"/>
    <w:rsid w:val="004447AC"/>
    <w:rsid w:val="00462F3B"/>
    <w:rsid w:val="0047054B"/>
    <w:rsid w:val="00492F0D"/>
    <w:rsid w:val="004B3178"/>
    <w:rsid w:val="004C3A09"/>
    <w:rsid w:val="004C5390"/>
    <w:rsid w:val="005055F8"/>
    <w:rsid w:val="0052030A"/>
    <w:rsid w:val="00547960"/>
    <w:rsid w:val="00554935"/>
    <w:rsid w:val="005B77DF"/>
    <w:rsid w:val="005E0FBA"/>
    <w:rsid w:val="00602AE0"/>
    <w:rsid w:val="00615528"/>
    <w:rsid w:val="00643F8D"/>
    <w:rsid w:val="00650CE2"/>
    <w:rsid w:val="00656E35"/>
    <w:rsid w:val="006C6934"/>
    <w:rsid w:val="006C7568"/>
    <w:rsid w:val="006D0689"/>
    <w:rsid w:val="00706210"/>
    <w:rsid w:val="00714421"/>
    <w:rsid w:val="00715412"/>
    <w:rsid w:val="00722A47"/>
    <w:rsid w:val="007251B2"/>
    <w:rsid w:val="00726C3D"/>
    <w:rsid w:val="0074022A"/>
    <w:rsid w:val="00771FB4"/>
    <w:rsid w:val="00782ED4"/>
    <w:rsid w:val="00786CB3"/>
    <w:rsid w:val="007F2C3B"/>
    <w:rsid w:val="00816BB3"/>
    <w:rsid w:val="00834F28"/>
    <w:rsid w:val="00844E20"/>
    <w:rsid w:val="008521C0"/>
    <w:rsid w:val="008E4558"/>
    <w:rsid w:val="009260C2"/>
    <w:rsid w:val="00984A2D"/>
    <w:rsid w:val="009854F9"/>
    <w:rsid w:val="009C0A0D"/>
    <w:rsid w:val="009D361F"/>
    <w:rsid w:val="009D458E"/>
    <w:rsid w:val="009E0913"/>
    <w:rsid w:val="00A12746"/>
    <w:rsid w:val="00A34B5A"/>
    <w:rsid w:val="00A360C9"/>
    <w:rsid w:val="00A36B38"/>
    <w:rsid w:val="00A3784E"/>
    <w:rsid w:val="00A410B6"/>
    <w:rsid w:val="00A539E7"/>
    <w:rsid w:val="00A90E0C"/>
    <w:rsid w:val="00A92957"/>
    <w:rsid w:val="00AD474F"/>
    <w:rsid w:val="00AE26A3"/>
    <w:rsid w:val="00AF4197"/>
    <w:rsid w:val="00B12C58"/>
    <w:rsid w:val="00B176D7"/>
    <w:rsid w:val="00B428F9"/>
    <w:rsid w:val="00B44755"/>
    <w:rsid w:val="00B52631"/>
    <w:rsid w:val="00B91E30"/>
    <w:rsid w:val="00BB5534"/>
    <w:rsid w:val="00BD1860"/>
    <w:rsid w:val="00BD19DC"/>
    <w:rsid w:val="00BF00B5"/>
    <w:rsid w:val="00BF1A18"/>
    <w:rsid w:val="00BF69CA"/>
    <w:rsid w:val="00C405DB"/>
    <w:rsid w:val="00C4310A"/>
    <w:rsid w:val="00C542E8"/>
    <w:rsid w:val="00C92623"/>
    <w:rsid w:val="00C94EEB"/>
    <w:rsid w:val="00CA12F3"/>
    <w:rsid w:val="00CA6A74"/>
    <w:rsid w:val="00CB7D5B"/>
    <w:rsid w:val="00CC1F4F"/>
    <w:rsid w:val="00CE1D2B"/>
    <w:rsid w:val="00CF6035"/>
    <w:rsid w:val="00CF6284"/>
    <w:rsid w:val="00D05730"/>
    <w:rsid w:val="00D36FC8"/>
    <w:rsid w:val="00D52023"/>
    <w:rsid w:val="00D53CD1"/>
    <w:rsid w:val="00D67108"/>
    <w:rsid w:val="00D734EF"/>
    <w:rsid w:val="00D96A40"/>
    <w:rsid w:val="00DE613E"/>
    <w:rsid w:val="00E2725E"/>
    <w:rsid w:val="00EA2015"/>
    <w:rsid w:val="00EA2802"/>
    <w:rsid w:val="00EA74EE"/>
    <w:rsid w:val="00EB0A18"/>
    <w:rsid w:val="00EC79FC"/>
    <w:rsid w:val="00EE3776"/>
    <w:rsid w:val="00F02EB9"/>
    <w:rsid w:val="00F0328F"/>
    <w:rsid w:val="00F10108"/>
    <w:rsid w:val="00F219EF"/>
    <w:rsid w:val="00F21F59"/>
    <w:rsid w:val="00F5722F"/>
    <w:rsid w:val="00F666BC"/>
    <w:rsid w:val="00F82286"/>
    <w:rsid w:val="00FB5CBB"/>
    <w:rsid w:val="00FC5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51F312E"/>
  <w14:defaultImageDpi w14:val="33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5839"/>
    <w:pPr>
      <w:keepNext/>
      <w:keepLines/>
      <w:spacing w:before="240"/>
      <w:outlineLvl w:val="0"/>
    </w:pPr>
    <w:rPr>
      <w:rFonts w:asciiTheme="majorHAnsi" w:eastAsiaTheme="majorEastAsia" w:hAnsiTheme="majorHAnsi" w:cs="TH Sarabun New"/>
      <w:bCs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54F9"/>
    <w:pPr>
      <w:keepNext/>
      <w:keepLines/>
      <w:outlineLvl w:val="1"/>
    </w:pPr>
    <w:rPr>
      <w:rFonts w:asciiTheme="majorHAnsi" w:eastAsiaTheme="majorEastAsia" w:hAnsiTheme="majorHAnsi" w:cs="TH Sarabun New"/>
      <w:bCs/>
      <w:sz w:val="26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5839"/>
    <w:pPr>
      <w:keepNext/>
      <w:keepLines/>
      <w:spacing w:before="40"/>
      <w:outlineLvl w:val="2"/>
    </w:pPr>
    <w:rPr>
      <w:rFonts w:asciiTheme="majorHAnsi" w:eastAsiaTheme="majorEastAsia" w:hAnsiTheme="majorHAnsi" w:cs="TH SarabunPSK"/>
      <w:bCs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B65C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F2C3B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7F2C3B"/>
    <w:rPr>
      <w:rFonts w:eastAsiaTheme="minorEastAsia"/>
      <w:sz w:val="22"/>
      <w:szCs w:val="22"/>
      <w:lang w:eastAsia="zh-CN"/>
    </w:rPr>
  </w:style>
  <w:style w:type="table" w:styleId="TableGrid">
    <w:name w:val="Table Grid"/>
    <w:basedOn w:val="TableNormal"/>
    <w:uiPriority w:val="39"/>
    <w:rsid w:val="00A90E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FB5CBB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B5CBB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B5CBB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FB5CB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">
    <w:name w:val="Grid Table 6 Colorful"/>
    <w:basedOn w:val="TableNormal"/>
    <w:uiPriority w:val="51"/>
    <w:rsid w:val="00FB5CBB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FB5CB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C5839"/>
    <w:rPr>
      <w:rFonts w:asciiTheme="majorHAnsi" w:eastAsiaTheme="majorEastAsia" w:hAnsiTheme="majorHAnsi" w:cs="TH Sarabun New"/>
      <w:bCs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1F59D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59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1F59D5"/>
    <w:pPr>
      <w:spacing w:before="480" w:line="276" w:lineRule="auto"/>
      <w:outlineLvl w:val="9"/>
    </w:pPr>
    <w:rPr>
      <w:b/>
      <w:bCs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F59D5"/>
    <w:pPr>
      <w:spacing w:before="120"/>
    </w:pPr>
    <w:rPr>
      <w:b/>
    </w:rPr>
  </w:style>
  <w:style w:type="character" w:styleId="Hyperlink">
    <w:name w:val="Hyperlink"/>
    <w:basedOn w:val="DefaultParagraphFont"/>
    <w:uiPriority w:val="99"/>
    <w:unhideWhenUsed/>
    <w:rsid w:val="001F59D5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F59D5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F59D5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1F59D5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F59D5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F59D5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F59D5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F59D5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F59D5"/>
    <w:pPr>
      <w:ind w:left="1920"/>
    </w:pPr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B176D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176D7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176D7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76D7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76D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76D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76D7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771FB4"/>
    <w:rPr>
      <w:rFonts w:cs="TH SarabunPSK"/>
      <w:bCs/>
      <w:i/>
      <w:sz w:val="1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854F9"/>
    <w:rPr>
      <w:rFonts w:asciiTheme="majorHAnsi" w:eastAsiaTheme="majorEastAsia" w:hAnsiTheme="majorHAnsi" w:cs="TH Sarabun New"/>
      <w:bCs/>
      <w:sz w:val="26"/>
      <w:szCs w:val="40"/>
    </w:rPr>
  </w:style>
  <w:style w:type="paragraph" w:styleId="Header">
    <w:name w:val="header"/>
    <w:basedOn w:val="Normal"/>
    <w:link w:val="HeaderChar"/>
    <w:uiPriority w:val="99"/>
    <w:unhideWhenUsed/>
    <w:rsid w:val="00F572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722F"/>
  </w:style>
  <w:style w:type="paragraph" w:styleId="Footer">
    <w:name w:val="footer"/>
    <w:basedOn w:val="Normal"/>
    <w:link w:val="FooterChar"/>
    <w:uiPriority w:val="99"/>
    <w:unhideWhenUsed/>
    <w:rsid w:val="00F572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722F"/>
  </w:style>
  <w:style w:type="character" w:customStyle="1" w:styleId="Heading3Char">
    <w:name w:val="Heading 3 Char"/>
    <w:basedOn w:val="DefaultParagraphFont"/>
    <w:link w:val="Heading3"/>
    <w:uiPriority w:val="9"/>
    <w:rsid w:val="003C5839"/>
    <w:rPr>
      <w:rFonts w:asciiTheme="majorHAnsi" w:eastAsiaTheme="majorEastAsia" w:hAnsiTheme="majorHAnsi" w:cs="TH SarabunPSK"/>
      <w:bCs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B65C8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97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microsoft.com/office/2011/relationships/people" Target="people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comments" Target="comments.xm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CB57798-DD07-4808-9635-A273F65381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1294</TotalTime>
  <Pages>31</Pages>
  <Words>3628</Words>
  <Characters>20683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ระบบฐานข้อมูลวิจัย</vt:lpstr>
    </vt:vector>
  </TitlesOfParts>
  <Company>มหาวิทยาลัยนเรศวร</Company>
  <LinksUpToDate>false</LinksUpToDate>
  <CharactersWithSpaces>24263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Research Data Base System</dc:title>
  <dc:subject>คู่มือการใช้งานระบบ</dc:subject>
  <dc:creator>คณะวิทยาศาสตร์</dc:creator>
  <cp:keywords/>
  <dc:description/>
  <cp:lastModifiedBy>Siwawes Wongcharoen</cp:lastModifiedBy>
  <cp:revision>51</cp:revision>
  <cp:lastPrinted>2015-10-13T14:04:00Z</cp:lastPrinted>
  <dcterms:created xsi:type="dcterms:W3CDTF">2015-10-10T04:26:00Z</dcterms:created>
  <dcterms:modified xsi:type="dcterms:W3CDTF">2015-10-15T14:35:00Z</dcterms:modified>
</cp:coreProperties>
</file>